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163D1"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Title:</w:t>
      </w:r>
    </w:p>
    <w:p w14:paraId="374F2ADC" w14:textId="77777777" w:rsidR="002541FF" w:rsidRPr="008911E4" w:rsidRDefault="007A37DF" w:rsidP="002541FF">
      <w:pPr>
        <w:jc w:val="center"/>
        <w:rPr>
          <w:rFonts w:ascii="Times New Roman" w:hAnsi="Times New Roman" w:cs="Times New Roman"/>
          <w:bCs/>
          <w:sz w:val="24"/>
          <w:szCs w:val="24"/>
        </w:rPr>
      </w:pPr>
      <w:r>
        <w:rPr>
          <w:rFonts w:ascii="Times New Roman" w:hAnsi="Times New Roman" w:cs="Times New Roman"/>
          <w:sz w:val="24"/>
          <w:szCs w:val="24"/>
        </w:rPr>
        <w:t xml:space="preserve">Chlorophyll Bloom Dynamics </w:t>
      </w:r>
      <w:r w:rsidR="008911E4" w:rsidRPr="008911E4">
        <w:rPr>
          <w:rFonts w:ascii="Times New Roman" w:hAnsi="Times New Roman" w:cs="Times New Roman"/>
          <w:sz w:val="24"/>
          <w:szCs w:val="24"/>
        </w:rPr>
        <w:t xml:space="preserve">and </w:t>
      </w:r>
      <w:r>
        <w:rPr>
          <w:rFonts w:ascii="Times New Roman" w:hAnsi="Times New Roman" w:cs="Times New Roman"/>
          <w:sz w:val="24"/>
          <w:szCs w:val="24"/>
        </w:rPr>
        <w:t>A</w:t>
      </w:r>
      <w:r w:rsidR="008911E4" w:rsidRPr="008911E4">
        <w:rPr>
          <w:rFonts w:ascii="Times New Roman" w:hAnsi="Times New Roman" w:cs="Times New Roman"/>
          <w:sz w:val="24"/>
          <w:szCs w:val="24"/>
        </w:rPr>
        <w:t xml:space="preserve">ssociations with </w:t>
      </w:r>
      <w:r>
        <w:rPr>
          <w:rFonts w:ascii="Times New Roman" w:hAnsi="Times New Roman" w:cs="Times New Roman"/>
          <w:sz w:val="24"/>
          <w:szCs w:val="24"/>
        </w:rPr>
        <w:t>M</w:t>
      </w:r>
      <w:r w:rsidR="008911E4" w:rsidRPr="008911E4">
        <w:rPr>
          <w:rFonts w:ascii="Times New Roman" w:hAnsi="Times New Roman" w:cs="Times New Roman"/>
          <w:sz w:val="24"/>
          <w:szCs w:val="24"/>
        </w:rPr>
        <w:t xml:space="preserve">esoscale and </w:t>
      </w:r>
      <w:r>
        <w:rPr>
          <w:rFonts w:ascii="Times New Roman" w:hAnsi="Times New Roman" w:cs="Times New Roman"/>
          <w:sz w:val="24"/>
          <w:szCs w:val="24"/>
        </w:rPr>
        <w:t>S</w:t>
      </w:r>
      <w:r w:rsidR="008911E4" w:rsidRPr="008911E4">
        <w:rPr>
          <w:rFonts w:ascii="Times New Roman" w:hAnsi="Times New Roman" w:cs="Times New Roman"/>
          <w:sz w:val="24"/>
          <w:szCs w:val="24"/>
        </w:rPr>
        <w:t xml:space="preserve">ubmesoscale </w:t>
      </w:r>
      <w:r>
        <w:rPr>
          <w:rFonts w:ascii="Times New Roman" w:hAnsi="Times New Roman" w:cs="Times New Roman"/>
          <w:sz w:val="24"/>
          <w:szCs w:val="24"/>
        </w:rPr>
        <w:t>F</w:t>
      </w:r>
      <w:r w:rsidR="008911E4" w:rsidRPr="008911E4">
        <w:rPr>
          <w:rFonts w:ascii="Times New Roman" w:hAnsi="Times New Roman" w:cs="Times New Roman"/>
          <w:sz w:val="24"/>
          <w:szCs w:val="24"/>
        </w:rPr>
        <w:t>eatures</w:t>
      </w:r>
      <w:r w:rsidR="00C96F93" w:rsidRPr="00C96F93">
        <w:rPr>
          <w:rFonts w:ascii="Times New Roman" w:hAnsi="Times New Roman" w:cs="Times New Roman"/>
          <w:sz w:val="24"/>
          <w:szCs w:val="24"/>
        </w:rPr>
        <w:t xml:space="preserve"> </w:t>
      </w:r>
      <w:r w:rsidR="00C96F93">
        <w:rPr>
          <w:rFonts w:ascii="Times New Roman" w:hAnsi="Times New Roman" w:cs="Times New Roman"/>
          <w:sz w:val="24"/>
          <w:szCs w:val="24"/>
        </w:rPr>
        <w:t xml:space="preserve">in the </w:t>
      </w:r>
      <w:r w:rsidR="00C96F93" w:rsidRPr="008911E4">
        <w:rPr>
          <w:rFonts w:ascii="Times New Roman" w:hAnsi="Times New Roman" w:cs="Times New Roman"/>
          <w:sz w:val="24"/>
          <w:szCs w:val="24"/>
        </w:rPr>
        <w:t xml:space="preserve">North Pacific </w:t>
      </w:r>
      <w:r w:rsidR="00C96F93">
        <w:rPr>
          <w:rFonts w:ascii="Times New Roman" w:hAnsi="Times New Roman" w:cs="Times New Roman"/>
          <w:sz w:val="24"/>
          <w:szCs w:val="24"/>
        </w:rPr>
        <w:t>S</w:t>
      </w:r>
      <w:r w:rsidR="00C96F93" w:rsidRPr="008911E4">
        <w:rPr>
          <w:rFonts w:ascii="Times New Roman" w:hAnsi="Times New Roman" w:cs="Times New Roman"/>
          <w:sz w:val="24"/>
          <w:szCs w:val="24"/>
        </w:rPr>
        <w:t xml:space="preserve">ubtropical </w:t>
      </w:r>
      <w:r w:rsidR="00C96F93">
        <w:rPr>
          <w:rFonts w:ascii="Times New Roman" w:hAnsi="Times New Roman" w:cs="Times New Roman"/>
          <w:sz w:val="24"/>
          <w:szCs w:val="24"/>
        </w:rPr>
        <w:t>G</w:t>
      </w:r>
      <w:r w:rsidR="00C96F93" w:rsidRPr="008911E4">
        <w:rPr>
          <w:rFonts w:ascii="Times New Roman" w:hAnsi="Times New Roman" w:cs="Times New Roman"/>
          <w:sz w:val="24"/>
          <w:szCs w:val="24"/>
        </w:rPr>
        <w:t>yre</w:t>
      </w:r>
    </w:p>
    <w:p w14:paraId="732BFCE8" w14:textId="77777777" w:rsidR="002541FF" w:rsidRPr="008911E4" w:rsidRDefault="002541FF" w:rsidP="002541FF">
      <w:pPr>
        <w:jc w:val="center"/>
        <w:rPr>
          <w:rFonts w:ascii="Times New Roman" w:hAnsi="Times New Roman" w:cs="Times New Roman"/>
          <w:b/>
          <w:sz w:val="24"/>
          <w:szCs w:val="24"/>
        </w:rPr>
      </w:pPr>
    </w:p>
    <w:p w14:paraId="799238F4"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 xml:space="preserve">Running Head: </w:t>
      </w:r>
    </w:p>
    <w:p w14:paraId="799FDF66" w14:textId="77777777" w:rsidR="002541FF" w:rsidRPr="008911E4" w:rsidRDefault="007A37DF" w:rsidP="002541FF">
      <w:pPr>
        <w:jc w:val="center"/>
        <w:rPr>
          <w:rFonts w:ascii="Times New Roman" w:hAnsi="Times New Roman" w:cs="Times New Roman"/>
          <w:bCs/>
          <w:sz w:val="24"/>
          <w:szCs w:val="24"/>
        </w:rPr>
      </w:pPr>
      <w:r>
        <w:rPr>
          <w:rFonts w:ascii="Times New Roman" w:hAnsi="Times New Roman" w:cs="Times New Roman"/>
          <w:sz w:val="24"/>
          <w:szCs w:val="24"/>
        </w:rPr>
        <w:t xml:space="preserve">Chlorophyll Bloom Dynamics </w:t>
      </w:r>
      <w:r w:rsidR="008911E4" w:rsidRPr="008911E4">
        <w:rPr>
          <w:rFonts w:ascii="Times New Roman" w:hAnsi="Times New Roman" w:cs="Times New Roman"/>
          <w:bCs/>
          <w:sz w:val="24"/>
          <w:szCs w:val="24"/>
        </w:rPr>
        <w:t>in the NPSG</w:t>
      </w:r>
    </w:p>
    <w:p w14:paraId="054A4884" w14:textId="35060CC9" w:rsidR="002541FF" w:rsidRPr="008911E4" w:rsidRDefault="002541FF" w:rsidP="002541FF">
      <w:pPr>
        <w:jc w:val="center"/>
        <w:rPr>
          <w:rFonts w:ascii="Times New Roman" w:hAnsi="Times New Roman" w:cs="Times New Roman"/>
          <w:bCs/>
          <w:sz w:val="24"/>
          <w:szCs w:val="24"/>
        </w:rPr>
      </w:pPr>
    </w:p>
    <w:p w14:paraId="0DCC9831"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Authors and affiliations:</w:t>
      </w:r>
    </w:p>
    <w:p w14:paraId="7CF75807" w14:textId="77777777" w:rsidR="002541FF" w:rsidRPr="008911E4" w:rsidRDefault="002541FF" w:rsidP="002541FF">
      <w:pPr>
        <w:jc w:val="center"/>
        <w:rPr>
          <w:rFonts w:ascii="Times New Roman" w:hAnsi="Times New Roman" w:cs="Times New Roman"/>
          <w:sz w:val="24"/>
          <w:szCs w:val="24"/>
        </w:rPr>
      </w:pPr>
    </w:p>
    <w:p w14:paraId="37F908A4" w14:textId="77777777" w:rsidR="002541FF" w:rsidRPr="008911E4" w:rsidRDefault="008911E4" w:rsidP="002541FF">
      <w:pPr>
        <w:jc w:val="center"/>
        <w:rPr>
          <w:rFonts w:ascii="Times New Roman" w:hAnsi="Times New Roman" w:cs="Times New Roman"/>
          <w:sz w:val="24"/>
          <w:szCs w:val="24"/>
        </w:rPr>
      </w:pPr>
      <w:r>
        <w:rPr>
          <w:rFonts w:ascii="Times New Roman" w:hAnsi="Times New Roman" w:cs="Times New Roman"/>
          <w:sz w:val="24"/>
          <w:szCs w:val="24"/>
        </w:rPr>
        <w:t xml:space="preserve">James </w:t>
      </w:r>
      <w:proofErr w:type="spellStart"/>
      <w:r>
        <w:rPr>
          <w:rFonts w:ascii="Times New Roman" w:hAnsi="Times New Roman" w:cs="Times New Roman"/>
          <w:sz w:val="24"/>
          <w:szCs w:val="24"/>
        </w:rPr>
        <w:t>Ash</w:t>
      </w:r>
      <w:r w:rsidRPr="008911E4">
        <w:rPr>
          <w:rFonts w:ascii="Times New Roman" w:hAnsi="Times New Roman" w:cs="Times New Roman"/>
          <w:sz w:val="24"/>
          <w:szCs w:val="24"/>
          <w:vertAlign w:val="superscript"/>
        </w:rPr>
        <w:t>a</w:t>
      </w:r>
      <w:r w:rsidR="002541FF" w:rsidRPr="008911E4">
        <w:rPr>
          <w:rFonts w:ascii="Times New Roman" w:hAnsi="Times New Roman" w:cs="Times New Roman"/>
          <w:sz w:val="24"/>
          <w:szCs w:val="24"/>
          <w:vertAlign w:val="superscript"/>
        </w:rPr>
        <w:t>.b</w:t>
      </w:r>
      <w:proofErr w:type="spellEnd"/>
      <w:r w:rsidR="002541FF" w:rsidRPr="008911E4">
        <w:rPr>
          <w:rFonts w:ascii="Times New Roman" w:hAnsi="Times New Roman" w:cs="Times New Roman"/>
          <w:sz w:val="24"/>
          <w:szCs w:val="24"/>
          <w:vertAlign w:val="superscript"/>
        </w:rPr>
        <w:t>*</w:t>
      </w:r>
      <w:r w:rsidR="002541FF" w:rsidRPr="008911E4">
        <w:rPr>
          <w:rFonts w:ascii="Times New Roman" w:hAnsi="Times New Roman" w:cs="Times New Roman"/>
          <w:sz w:val="24"/>
          <w:szCs w:val="24"/>
        </w:rPr>
        <w:t xml:space="preserve">, </w:t>
      </w:r>
      <w:proofErr w:type="spellStart"/>
      <w:proofErr w:type="gramStart"/>
      <w:r w:rsidRPr="007A37DF">
        <w:rPr>
          <w:rFonts w:ascii="Times New Roman" w:hAnsi="Times New Roman" w:cs="Times New Roman"/>
          <w:sz w:val="24"/>
          <w:szCs w:val="24"/>
          <w:highlight w:val="yellow"/>
        </w:rPr>
        <w:t>xxx</w:t>
      </w:r>
      <w:r w:rsidR="002541FF" w:rsidRPr="007A37DF">
        <w:rPr>
          <w:rFonts w:ascii="Times New Roman" w:hAnsi="Times New Roman" w:cs="Times New Roman"/>
          <w:sz w:val="24"/>
          <w:szCs w:val="24"/>
          <w:highlight w:val="yellow"/>
          <w:vertAlign w:val="superscript"/>
        </w:rPr>
        <w:t>a.b</w:t>
      </w:r>
      <w:proofErr w:type="spellEnd"/>
      <w:proofErr w:type="gramEnd"/>
      <w:r w:rsidR="002541FF" w:rsidRPr="008911E4">
        <w:rPr>
          <w:rFonts w:ascii="Times New Roman" w:hAnsi="Times New Roman" w:cs="Times New Roman"/>
          <w:sz w:val="24"/>
          <w:szCs w:val="24"/>
        </w:rPr>
        <w:t xml:space="preserve">, and </w:t>
      </w:r>
      <w:proofErr w:type="spellStart"/>
      <w:r w:rsidR="002541FF" w:rsidRPr="008911E4">
        <w:rPr>
          <w:rFonts w:ascii="Times New Roman" w:hAnsi="Times New Roman" w:cs="Times New Roman"/>
          <w:sz w:val="24"/>
          <w:szCs w:val="24"/>
        </w:rPr>
        <w:t>Angelicque</w:t>
      </w:r>
      <w:proofErr w:type="spellEnd"/>
      <w:r w:rsidR="002541FF" w:rsidRPr="008911E4">
        <w:rPr>
          <w:rFonts w:ascii="Times New Roman" w:hAnsi="Times New Roman" w:cs="Times New Roman"/>
          <w:sz w:val="24"/>
          <w:szCs w:val="24"/>
        </w:rPr>
        <w:t xml:space="preserve"> E. </w:t>
      </w:r>
      <w:proofErr w:type="spellStart"/>
      <w:r w:rsidR="002541FF" w:rsidRPr="008911E4">
        <w:rPr>
          <w:rFonts w:ascii="Times New Roman" w:hAnsi="Times New Roman" w:cs="Times New Roman"/>
          <w:sz w:val="24"/>
          <w:szCs w:val="24"/>
        </w:rPr>
        <w:t>White</w:t>
      </w:r>
      <w:r w:rsidR="002541FF" w:rsidRPr="008911E4">
        <w:rPr>
          <w:rFonts w:ascii="Times New Roman" w:hAnsi="Times New Roman" w:cs="Times New Roman"/>
          <w:sz w:val="24"/>
          <w:szCs w:val="24"/>
          <w:vertAlign w:val="superscript"/>
        </w:rPr>
        <w:t>a.b</w:t>
      </w:r>
      <w:proofErr w:type="spellEnd"/>
    </w:p>
    <w:p w14:paraId="67CD5E68" w14:textId="77777777" w:rsidR="002541FF" w:rsidRPr="008911E4" w:rsidRDefault="002541FF" w:rsidP="002541FF">
      <w:pPr>
        <w:jc w:val="center"/>
        <w:rPr>
          <w:rFonts w:ascii="Times New Roman" w:hAnsi="Times New Roman" w:cs="Times New Roman"/>
          <w:i/>
          <w:sz w:val="24"/>
          <w:szCs w:val="24"/>
        </w:rPr>
      </w:pPr>
    </w:p>
    <w:p w14:paraId="4CABAC06" w14:textId="77777777" w:rsidR="002541FF" w:rsidRPr="008911E4" w:rsidRDefault="002541FF" w:rsidP="002541FF">
      <w:pPr>
        <w:spacing w:line="480" w:lineRule="auto"/>
        <w:rPr>
          <w:rFonts w:ascii="Times New Roman" w:hAnsi="Times New Roman" w:cs="Times New Roman"/>
          <w:i/>
          <w:sz w:val="24"/>
          <w:szCs w:val="24"/>
        </w:rPr>
      </w:pPr>
      <w:r w:rsidRPr="008911E4">
        <w:rPr>
          <w:rFonts w:ascii="Times New Roman" w:hAnsi="Times New Roman" w:cs="Times New Roman"/>
          <w:sz w:val="24"/>
          <w:szCs w:val="24"/>
          <w:vertAlign w:val="superscript"/>
        </w:rPr>
        <w:t xml:space="preserve">a </w:t>
      </w:r>
      <w:r w:rsidRPr="008911E4">
        <w:rPr>
          <w:rFonts w:ascii="Times New Roman" w:hAnsi="Times New Roman" w:cs="Times New Roman"/>
          <w:sz w:val="24"/>
          <w:szCs w:val="24"/>
        </w:rPr>
        <w:t>Department of Oceanography, University of Hawai’i at Manoa, Honolulu, Hawai’i, USA</w:t>
      </w:r>
    </w:p>
    <w:p w14:paraId="70F33FC3" w14:textId="77777777" w:rsidR="002541FF" w:rsidRPr="008911E4" w:rsidRDefault="002541FF" w:rsidP="002541FF">
      <w:pPr>
        <w:jc w:val="both"/>
        <w:rPr>
          <w:rFonts w:ascii="Times New Roman" w:eastAsia="Cambria" w:hAnsi="Times New Roman" w:cs="Times New Roman"/>
          <w:sz w:val="24"/>
          <w:szCs w:val="24"/>
          <w:lang w:val="en-GB"/>
        </w:rPr>
      </w:pPr>
      <w:r w:rsidRPr="008911E4">
        <w:rPr>
          <w:rFonts w:ascii="Times New Roman" w:eastAsia="Cambria" w:hAnsi="Times New Roman" w:cs="Times New Roman"/>
          <w:sz w:val="24"/>
          <w:szCs w:val="24"/>
          <w:vertAlign w:val="superscript"/>
          <w:lang w:val="en-GB"/>
        </w:rPr>
        <w:t xml:space="preserve">b </w:t>
      </w:r>
      <w:r w:rsidRPr="008911E4">
        <w:rPr>
          <w:rFonts w:ascii="Times New Roman" w:eastAsia="Cambria" w:hAnsi="Times New Roman" w:cs="Times New Roman"/>
          <w:sz w:val="24"/>
          <w:szCs w:val="24"/>
          <w:lang w:val="en-GB"/>
        </w:rPr>
        <w:t xml:space="preserve">Daniel K. Inouye </w:t>
      </w:r>
      <w:proofErr w:type="spellStart"/>
      <w:r w:rsidRPr="008911E4">
        <w:rPr>
          <w:rFonts w:ascii="Times New Roman" w:eastAsia="Cambria" w:hAnsi="Times New Roman" w:cs="Times New Roman"/>
          <w:sz w:val="24"/>
          <w:szCs w:val="24"/>
          <w:lang w:val="en-GB"/>
        </w:rPr>
        <w:t>Center</w:t>
      </w:r>
      <w:proofErr w:type="spellEnd"/>
      <w:r w:rsidRPr="008911E4">
        <w:rPr>
          <w:rFonts w:ascii="Times New Roman" w:eastAsia="Cambria" w:hAnsi="Times New Roman" w:cs="Times New Roman"/>
          <w:sz w:val="24"/>
          <w:szCs w:val="24"/>
          <w:lang w:val="en-GB"/>
        </w:rPr>
        <w:t xml:space="preserve"> for Microbial Oceanography: Research and Education, University of </w:t>
      </w:r>
      <w:proofErr w:type="spellStart"/>
      <w:proofErr w:type="gramStart"/>
      <w:r w:rsidRPr="008911E4">
        <w:rPr>
          <w:rFonts w:ascii="Times New Roman" w:eastAsia="Cambria" w:hAnsi="Times New Roman" w:cs="Times New Roman"/>
          <w:sz w:val="24"/>
          <w:szCs w:val="24"/>
          <w:lang w:val="en-GB"/>
        </w:rPr>
        <w:t>Hawai</w:t>
      </w:r>
      <w:proofErr w:type="spellEnd"/>
      <w:r w:rsidRPr="008911E4">
        <w:rPr>
          <w:rFonts w:ascii="Times New Roman" w:hAnsi="Times New Roman" w:cs="Times New Roman"/>
          <w:sz w:val="24"/>
          <w:szCs w:val="24"/>
        </w:rPr>
        <w:t>‘</w:t>
      </w:r>
      <w:proofErr w:type="spellStart"/>
      <w:proofErr w:type="gramEnd"/>
      <w:r w:rsidRPr="008911E4">
        <w:rPr>
          <w:rFonts w:ascii="Times New Roman" w:eastAsia="Cambria" w:hAnsi="Times New Roman" w:cs="Times New Roman"/>
          <w:sz w:val="24"/>
          <w:szCs w:val="24"/>
          <w:lang w:val="en-GB"/>
        </w:rPr>
        <w:t>i</w:t>
      </w:r>
      <w:proofErr w:type="spellEnd"/>
      <w:r w:rsidRPr="008911E4">
        <w:rPr>
          <w:rFonts w:ascii="Times New Roman" w:eastAsia="Cambria" w:hAnsi="Times New Roman" w:cs="Times New Roman"/>
          <w:sz w:val="24"/>
          <w:szCs w:val="24"/>
          <w:lang w:val="en-GB"/>
        </w:rPr>
        <w:t xml:space="preserve"> at M</w:t>
      </w:r>
      <w:r w:rsidRPr="008911E4">
        <w:rPr>
          <w:rFonts w:ascii="Times New Roman" w:hAnsi="Times New Roman" w:cs="Times New Roman"/>
          <w:sz w:val="24"/>
          <w:szCs w:val="24"/>
        </w:rPr>
        <w:t>ā</w:t>
      </w:r>
      <w:r w:rsidRPr="008911E4">
        <w:rPr>
          <w:rFonts w:ascii="Times New Roman" w:eastAsia="Cambria" w:hAnsi="Times New Roman" w:cs="Times New Roman"/>
          <w:sz w:val="24"/>
          <w:szCs w:val="24"/>
          <w:lang w:val="en-GB"/>
        </w:rPr>
        <w:t xml:space="preserve">noa, Honolulu, </w:t>
      </w:r>
      <w:proofErr w:type="spellStart"/>
      <w:r w:rsidRPr="008911E4">
        <w:rPr>
          <w:rFonts w:ascii="Times New Roman" w:eastAsia="Cambria" w:hAnsi="Times New Roman" w:cs="Times New Roman"/>
          <w:sz w:val="24"/>
          <w:szCs w:val="24"/>
          <w:lang w:val="en-GB"/>
        </w:rPr>
        <w:t>Hawai</w:t>
      </w:r>
      <w:proofErr w:type="spellEnd"/>
      <w:r w:rsidRPr="008911E4">
        <w:rPr>
          <w:rFonts w:ascii="Times New Roman" w:hAnsi="Times New Roman" w:cs="Times New Roman"/>
          <w:sz w:val="24"/>
          <w:szCs w:val="24"/>
        </w:rPr>
        <w:t>‘</w:t>
      </w:r>
      <w:r w:rsidRPr="008911E4">
        <w:rPr>
          <w:rFonts w:ascii="Times New Roman" w:eastAsia="Cambria" w:hAnsi="Times New Roman" w:cs="Times New Roman"/>
          <w:sz w:val="24"/>
          <w:szCs w:val="24"/>
          <w:lang w:val="en-GB"/>
        </w:rPr>
        <w:t>i, USA</w:t>
      </w:r>
    </w:p>
    <w:p w14:paraId="3EE21706" w14:textId="77777777" w:rsidR="002541FF" w:rsidRPr="008911E4" w:rsidRDefault="002541FF" w:rsidP="002541FF">
      <w:pPr>
        <w:jc w:val="both"/>
        <w:rPr>
          <w:rFonts w:ascii="Times New Roman" w:eastAsia="Cambria" w:hAnsi="Times New Roman" w:cs="Times New Roman"/>
          <w:sz w:val="24"/>
          <w:szCs w:val="24"/>
          <w:lang w:val="en-GB"/>
        </w:rPr>
      </w:pPr>
    </w:p>
    <w:p w14:paraId="029A0C56" w14:textId="77777777" w:rsidR="002541FF" w:rsidRPr="008911E4" w:rsidRDefault="002541FF" w:rsidP="002541FF">
      <w:pPr>
        <w:jc w:val="both"/>
        <w:rPr>
          <w:rFonts w:ascii="Times New Roman" w:eastAsia="Cambria" w:hAnsi="Times New Roman" w:cs="Times New Roman"/>
          <w:sz w:val="24"/>
          <w:szCs w:val="24"/>
          <w:lang w:val="en-GB"/>
        </w:rPr>
      </w:pPr>
      <w:r w:rsidRPr="008911E4">
        <w:rPr>
          <w:rFonts w:ascii="Times New Roman" w:eastAsia="Cambria" w:hAnsi="Times New Roman" w:cs="Times New Roman"/>
          <w:sz w:val="24"/>
          <w:szCs w:val="24"/>
          <w:lang w:val="en-GB"/>
        </w:rPr>
        <w:t>*corresponding author (</w:t>
      </w:r>
      <w:hyperlink r:id="rId8" w:history="1">
        <w:r w:rsidR="008911E4" w:rsidRPr="00633BEC">
          <w:rPr>
            <w:rStyle w:val="Hyperlink"/>
            <w:rFonts w:ascii="Times New Roman" w:eastAsia="Cambria" w:hAnsi="Times New Roman" w:cs="Times New Roman"/>
            <w:sz w:val="24"/>
            <w:szCs w:val="24"/>
            <w:lang w:val="en-GB"/>
          </w:rPr>
          <w:t>jamesash@hawaii.edu</w:t>
        </w:r>
      </w:hyperlink>
      <w:r w:rsidRPr="008911E4">
        <w:rPr>
          <w:rFonts w:ascii="Times New Roman" w:eastAsia="Cambria" w:hAnsi="Times New Roman" w:cs="Times New Roman"/>
          <w:sz w:val="24"/>
          <w:szCs w:val="24"/>
          <w:lang w:val="en-GB"/>
        </w:rPr>
        <w:t>)</w:t>
      </w:r>
    </w:p>
    <w:p w14:paraId="6AD7F9D5" w14:textId="77777777" w:rsidR="002541FF" w:rsidRPr="008911E4" w:rsidRDefault="002541FF" w:rsidP="002541FF">
      <w:pPr>
        <w:jc w:val="both"/>
        <w:rPr>
          <w:rFonts w:ascii="Times New Roman" w:eastAsia="Cambria" w:hAnsi="Times New Roman" w:cs="Times New Roman"/>
          <w:sz w:val="24"/>
          <w:szCs w:val="24"/>
          <w:lang w:val="en-GB"/>
        </w:rPr>
      </w:pPr>
    </w:p>
    <w:p w14:paraId="7A98623B" w14:textId="77777777" w:rsidR="002541FF" w:rsidRPr="008911E4" w:rsidRDefault="002541FF" w:rsidP="002541FF">
      <w:pPr>
        <w:jc w:val="both"/>
        <w:rPr>
          <w:rFonts w:ascii="Times New Roman" w:eastAsia="Cambria" w:hAnsi="Times New Roman" w:cs="Times New Roman"/>
          <w:sz w:val="24"/>
          <w:szCs w:val="24"/>
          <w:lang w:val="en-GB"/>
        </w:rPr>
      </w:pPr>
    </w:p>
    <w:p w14:paraId="42FD59F5"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Author Contributions:</w:t>
      </w:r>
    </w:p>
    <w:p w14:paraId="0C70F4D5" w14:textId="77777777" w:rsidR="002541FF" w:rsidRPr="008911E4" w:rsidRDefault="002541FF" w:rsidP="002541FF">
      <w:pPr>
        <w:rPr>
          <w:rFonts w:ascii="Times New Roman" w:hAnsi="Times New Roman" w:cs="Times New Roman"/>
          <w:sz w:val="24"/>
          <w:szCs w:val="24"/>
        </w:rPr>
      </w:pPr>
      <w:r w:rsidRPr="008911E4">
        <w:rPr>
          <w:rFonts w:ascii="Times New Roman" w:hAnsi="Times New Roman" w:cs="Times New Roman"/>
          <w:sz w:val="24"/>
          <w:szCs w:val="24"/>
        </w:rPr>
        <w:t xml:space="preserve">AEW and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conceived of the work;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wrote the initial draft;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and AEW refined the initial manuscript; all authors edited the final manuscript. </w:t>
      </w:r>
    </w:p>
    <w:p w14:paraId="646D4746" w14:textId="77777777" w:rsidR="008911E4" w:rsidRPr="008911E4" w:rsidRDefault="008911E4" w:rsidP="008911E4">
      <w:pPr>
        <w:jc w:val="center"/>
        <w:rPr>
          <w:rFonts w:ascii="Times New Roman" w:eastAsia="Cambria" w:hAnsi="Times New Roman" w:cs="Times New Roman"/>
          <w:sz w:val="24"/>
          <w:szCs w:val="24"/>
          <w:lang w:val="en-GB"/>
        </w:rPr>
      </w:pPr>
      <w:r w:rsidRPr="008911E4">
        <w:rPr>
          <w:rFonts w:ascii="Times New Roman" w:hAnsi="Times New Roman" w:cs="Times New Roman"/>
          <w:b/>
          <w:sz w:val="24"/>
          <w:szCs w:val="24"/>
        </w:rPr>
        <w:t>Grant sponsor information:</w:t>
      </w:r>
    </w:p>
    <w:p w14:paraId="4F543599" w14:textId="77777777" w:rsidR="008911E4" w:rsidRPr="008911E4" w:rsidRDefault="008911E4" w:rsidP="008911E4">
      <w:pPr>
        <w:rPr>
          <w:rFonts w:ascii="Times New Roman" w:hAnsi="Times New Roman" w:cs="Times New Roman"/>
          <w:bCs/>
          <w:sz w:val="24"/>
          <w:szCs w:val="24"/>
        </w:rPr>
      </w:pPr>
      <w:r w:rsidRPr="008911E4">
        <w:rPr>
          <w:rFonts w:ascii="Times New Roman" w:hAnsi="Times New Roman" w:cs="Times New Roman"/>
          <w:bCs/>
          <w:sz w:val="24"/>
          <w:szCs w:val="24"/>
        </w:rPr>
        <w:t>This work was primarily supported by National Science Foundation (# NSF OCE 1756517 to AEW) and the Simons Foundation (#329104 to AEW).</w:t>
      </w:r>
    </w:p>
    <w:p w14:paraId="6C99215F" w14:textId="77777777" w:rsidR="008911E4" w:rsidRPr="008911E4" w:rsidRDefault="008911E4" w:rsidP="002541FF">
      <w:pPr>
        <w:rPr>
          <w:rFonts w:ascii="Times New Roman" w:hAnsi="Times New Roman" w:cs="Times New Roman"/>
          <w:sz w:val="24"/>
          <w:szCs w:val="24"/>
        </w:rPr>
      </w:pPr>
    </w:p>
    <w:p w14:paraId="49A21DD7" w14:textId="77777777" w:rsidR="008911E4" w:rsidRDefault="008911E4">
      <w:pPr>
        <w:rPr>
          <w:rFonts w:ascii="Times New Roman" w:hAnsi="Times New Roman" w:cs="Times New Roman"/>
          <w:b/>
          <w:sz w:val="24"/>
          <w:szCs w:val="24"/>
        </w:rPr>
      </w:pPr>
      <w:r>
        <w:rPr>
          <w:rFonts w:ascii="Times New Roman" w:hAnsi="Times New Roman" w:cs="Times New Roman"/>
          <w:b/>
          <w:sz w:val="24"/>
          <w:szCs w:val="24"/>
        </w:rPr>
        <w:br w:type="page"/>
      </w:r>
    </w:p>
    <w:p w14:paraId="4F09F91A" w14:textId="6057A239" w:rsidR="00F871B2" w:rsidRPr="00312484" w:rsidRDefault="00EF454D" w:rsidP="00312484">
      <w:pPr>
        <w:pStyle w:val="Heading1"/>
        <w:numPr>
          <w:ilvl w:val="0"/>
          <w:numId w:val="0"/>
        </w:numPr>
        <w:rPr>
          <w:sz w:val="28"/>
          <w:szCs w:val="28"/>
        </w:rPr>
      </w:pPr>
      <w:r w:rsidRPr="00312484">
        <w:rPr>
          <w:sz w:val="28"/>
          <w:szCs w:val="28"/>
        </w:rPr>
        <w:lastRenderedPageBreak/>
        <w:t>Introduction:</w:t>
      </w:r>
      <w:r w:rsidR="00E05B8F">
        <w:rPr>
          <w:sz w:val="28"/>
          <w:szCs w:val="28"/>
        </w:rPr>
        <w:t xml:space="preserve"> </w:t>
      </w:r>
      <w:r w:rsidRPr="00312484">
        <w:rPr>
          <w:sz w:val="28"/>
          <w:szCs w:val="28"/>
        </w:rPr>
        <w:t xml:space="preserve">  </w:t>
      </w:r>
    </w:p>
    <w:p w14:paraId="4CA632C9" w14:textId="13BB541F" w:rsidR="002F7C2D" w:rsidRDefault="002810C2" w:rsidP="009B576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69504" behindDoc="0" locked="0" layoutInCell="1" allowOverlap="1" wp14:anchorId="695611A9" wp14:editId="1BDECB9F">
                <wp:simplePos x="0" y="0"/>
                <wp:positionH relativeFrom="column">
                  <wp:posOffset>8587740</wp:posOffset>
                </wp:positionH>
                <wp:positionV relativeFrom="paragraph">
                  <wp:posOffset>5029200</wp:posOffset>
                </wp:positionV>
                <wp:extent cx="99360" cy="61200"/>
                <wp:effectExtent l="38100" t="38100" r="0" b="40640"/>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99360" cy="61200"/>
                      </w14:xfrm>
                    </w14:contentPart>
                  </a:graphicData>
                </a:graphic>
              </wp:anchor>
            </w:drawing>
          </mc:Choice>
          <mc:Fallback>
            <w:pict>
              <v:shapetype w14:anchorId="705F26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675.6pt;margin-top:395.4pt;width:9pt;height: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">
                <v:imagedata r:id="rId10"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0528" behindDoc="0" locked="0" layoutInCell="1" allowOverlap="1" wp14:anchorId="51B2B486" wp14:editId="57172032">
                <wp:simplePos x="0" y="0"/>
                <wp:positionH relativeFrom="column">
                  <wp:posOffset>8131810</wp:posOffset>
                </wp:positionH>
                <wp:positionV relativeFrom="paragraph">
                  <wp:posOffset>4705350</wp:posOffset>
                </wp:positionV>
                <wp:extent cx="50040" cy="126000"/>
                <wp:effectExtent l="38100" t="38100" r="26670" b="39370"/>
                <wp:wrapNone/>
                <wp:docPr id="23" name="Ink 23"/>
                <wp:cNvGraphicFramePr/>
                <a:graphic xmlns:a="http://schemas.openxmlformats.org/drawingml/2006/main">
                  <a:graphicData uri="http://schemas.microsoft.com/office/word/2010/wordprocessingInk">
                    <w14:contentPart bwMode="auto" r:id="rId11">
                      <w14:nvContentPartPr>
                        <w14:cNvContentPartPr/>
                      </w14:nvContentPartPr>
                      <w14:xfrm>
                        <a:off x="0" y="0"/>
                        <a:ext cx="50040" cy="126000"/>
                      </w14:xfrm>
                    </w14:contentPart>
                  </a:graphicData>
                </a:graphic>
              </wp:anchor>
            </w:drawing>
          </mc:Choice>
          <mc:Fallback>
            <w:pict>
              <v:shape w14:anchorId="4C3B49B4" id="Ink 23" o:spid="_x0000_s1026" type="#_x0000_t75" style="position:absolute;margin-left:639.7pt;margin-top:369.9pt;width:5.2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">
                <v:imagedata r:id="rId12"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1552" behindDoc="0" locked="0" layoutInCell="1" allowOverlap="1" wp14:anchorId="79D261B8" wp14:editId="1DD6400D">
                <wp:simplePos x="0" y="0"/>
                <wp:positionH relativeFrom="column">
                  <wp:posOffset>7750810</wp:posOffset>
                </wp:positionH>
                <wp:positionV relativeFrom="paragraph">
                  <wp:posOffset>4976495</wp:posOffset>
                </wp:positionV>
                <wp:extent cx="84240" cy="86040"/>
                <wp:effectExtent l="38100" t="38100" r="30480" b="28575"/>
                <wp:wrapNone/>
                <wp:docPr id="24" name="Ink 24"/>
                <wp:cNvGraphicFramePr/>
                <a:graphic xmlns:a="http://schemas.openxmlformats.org/drawingml/2006/main">
                  <a:graphicData uri="http://schemas.microsoft.com/office/word/2010/wordprocessingInk">
                    <w14:contentPart bwMode="auto" r:id="rId13">
                      <w14:nvContentPartPr>
                        <w14:cNvContentPartPr/>
                      </w14:nvContentPartPr>
                      <w14:xfrm>
                        <a:off x="0" y="0"/>
                        <a:ext cx="84240" cy="86040"/>
                      </w14:xfrm>
                    </w14:contentPart>
                  </a:graphicData>
                </a:graphic>
              </wp:anchor>
            </w:drawing>
          </mc:Choice>
          <mc:Fallback>
            <w:pict>
              <v:shape w14:anchorId="19D0835C" id="Ink 24" o:spid="_x0000_s1026" type="#_x0000_t75" style="position:absolute;margin-left:609.7pt;margin-top:391.25pt;width:7.85pt;height:7.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">
                <v:imagedata r:id="rId14"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5408" behindDoc="0" locked="0" layoutInCell="1" allowOverlap="1" wp14:anchorId="1CC54BB0" wp14:editId="70CA6849">
                <wp:simplePos x="0" y="0"/>
                <wp:positionH relativeFrom="column">
                  <wp:posOffset>9472930</wp:posOffset>
                </wp:positionH>
                <wp:positionV relativeFrom="paragraph">
                  <wp:posOffset>4955540</wp:posOffset>
                </wp:positionV>
                <wp:extent cx="114840" cy="112680"/>
                <wp:effectExtent l="38100" t="38100" r="0" b="40005"/>
                <wp:wrapNone/>
                <wp:docPr id="18" name="Ink 18"/>
                <wp:cNvGraphicFramePr/>
                <a:graphic xmlns:a="http://schemas.openxmlformats.org/drawingml/2006/main">
                  <a:graphicData uri="http://schemas.microsoft.com/office/word/2010/wordprocessingInk">
                    <w14:contentPart bwMode="auto" r:id="rId15">
                      <w14:nvContentPartPr>
                        <w14:cNvContentPartPr/>
                      </w14:nvContentPartPr>
                      <w14:xfrm>
                        <a:off x="0" y="0"/>
                        <a:ext cx="114840" cy="112680"/>
                      </w14:xfrm>
                    </w14:contentPart>
                  </a:graphicData>
                </a:graphic>
              </wp:anchor>
            </w:drawing>
          </mc:Choice>
          <mc:Fallback>
            <w:pict>
              <v:shape w14:anchorId="329A08EA" id="Ink 18" o:spid="_x0000_s1026" type="#_x0000_t75" style="position:absolute;margin-left:745.3pt;margin-top:389.6pt;width:10.3pt;height:10.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">
                <v:imagedata r:id="rId16"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6432" behindDoc="0" locked="0" layoutInCell="1" allowOverlap="1" wp14:anchorId="261BAF2F" wp14:editId="5C13974B">
                <wp:simplePos x="0" y="0"/>
                <wp:positionH relativeFrom="column">
                  <wp:posOffset>8015605</wp:posOffset>
                </wp:positionH>
                <wp:positionV relativeFrom="paragraph">
                  <wp:posOffset>4561840</wp:posOffset>
                </wp:positionV>
                <wp:extent cx="61200" cy="128520"/>
                <wp:effectExtent l="38100" t="38100" r="15240" b="36830"/>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61200" cy="128520"/>
                      </w14:xfrm>
                    </w14:contentPart>
                  </a:graphicData>
                </a:graphic>
              </wp:anchor>
            </w:drawing>
          </mc:Choice>
          <mc:Fallback>
            <w:pict>
              <v:shape w14:anchorId="0D8E421F" id="Ink 19" o:spid="_x0000_s1026" type="#_x0000_t75" style="position:absolute;margin-left:630.55pt;margin-top:358.6pt;width:6pt;height:1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">
                <v:imagedata r:id="rId18"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8480" behindDoc="0" locked="0" layoutInCell="1" allowOverlap="1" wp14:anchorId="59531B59" wp14:editId="1E704BE7">
                <wp:simplePos x="0" y="0"/>
                <wp:positionH relativeFrom="column">
                  <wp:posOffset>7727950</wp:posOffset>
                </wp:positionH>
                <wp:positionV relativeFrom="paragraph">
                  <wp:posOffset>4597400</wp:posOffset>
                </wp:positionV>
                <wp:extent cx="84240" cy="147600"/>
                <wp:effectExtent l="25400" t="38100" r="0" b="30480"/>
                <wp:wrapNone/>
                <wp:docPr id="21" name="Ink 21"/>
                <wp:cNvGraphicFramePr/>
                <a:graphic xmlns:a="http://schemas.openxmlformats.org/drawingml/2006/main">
                  <a:graphicData uri="http://schemas.microsoft.com/office/word/2010/wordprocessingInk">
                    <w14:contentPart bwMode="auto" r:id="rId19">
                      <w14:nvContentPartPr>
                        <w14:cNvContentPartPr/>
                      </w14:nvContentPartPr>
                      <w14:xfrm>
                        <a:off x="0" y="0"/>
                        <a:ext cx="84240" cy="147600"/>
                      </w14:xfrm>
                    </w14:contentPart>
                  </a:graphicData>
                </a:graphic>
              </wp:anchor>
            </w:drawing>
          </mc:Choice>
          <mc:Fallback>
            <w:pict>
              <v:shape w14:anchorId="69707AD5" id="Ink 21" o:spid="_x0000_s1026" type="#_x0000_t75" style="position:absolute;margin-left:607.9pt;margin-top:361.4pt;width:7.85pt;height:1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">
                <v:imagedata r:id="rId20"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7456" behindDoc="0" locked="0" layoutInCell="1" allowOverlap="1" wp14:anchorId="052E73AC" wp14:editId="384EA1C8">
                <wp:simplePos x="0" y="0"/>
                <wp:positionH relativeFrom="column">
                  <wp:posOffset>7884160</wp:posOffset>
                </wp:positionH>
                <wp:positionV relativeFrom="paragraph">
                  <wp:posOffset>4377690</wp:posOffset>
                </wp:positionV>
                <wp:extent cx="27000" cy="63360"/>
                <wp:effectExtent l="25400" t="38100" r="24130" b="26035"/>
                <wp:wrapNone/>
                <wp:docPr id="20" name="Ink 20"/>
                <wp:cNvGraphicFramePr/>
                <a:graphic xmlns:a="http://schemas.openxmlformats.org/drawingml/2006/main">
                  <a:graphicData uri="http://schemas.microsoft.com/office/word/2010/wordprocessingInk">
                    <w14:contentPart bwMode="auto" r:id="rId21">
                      <w14:nvContentPartPr>
                        <w14:cNvContentPartPr/>
                      </w14:nvContentPartPr>
                      <w14:xfrm>
                        <a:off x="0" y="0"/>
                        <a:ext cx="27000" cy="63360"/>
                      </w14:xfrm>
                    </w14:contentPart>
                  </a:graphicData>
                </a:graphic>
              </wp:anchor>
            </w:drawing>
          </mc:Choice>
          <mc:Fallback>
            <w:pict>
              <v:shape w14:anchorId="7621232E" id="Ink 20" o:spid="_x0000_s1026" type="#_x0000_t75" style="position:absolute;margin-left:620.2pt;margin-top:344.1pt;width:3.35pt;height:6.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">
                <v:imagedata r:id="rId22"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2576" behindDoc="0" locked="0" layoutInCell="1" allowOverlap="1" wp14:anchorId="2A7EC68D" wp14:editId="540874F1">
                <wp:simplePos x="0" y="0"/>
                <wp:positionH relativeFrom="column">
                  <wp:posOffset>9592945</wp:posOffset>
                </wp:positionH>
                <wp:positionV relativeFrom="paragraph">
                  <wp:posOffset>3139440</wp:posOffset>
                </wp:positionV>
                <wp:extent cx="140040" cy="116640"/>
                <wp:effectExtent l="38100" t="38100" r="25400" b="36195"/>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40040" cy="116640"/>
                      </w14:xfrm>
                    </w14:contentPart>
                  </a:graphicData>
                </a:graphic>
              </wp:anchor>
            </w:drawing>
          </mc:Choice>
          <mc:Fallback>
            <w:pict>
              <v:shape w14:anchorId="2C1E5EF1" id="Ink 25" o:spid="_x0000_s1026" type="#_x0000_t75" style="position:absolute;margin-left:754.75pt;margin-top:246.6pt;width:12.25pt;height:10.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">
                <v:imagedata r:id="rId24"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DEBD043" wp14:editId="2DC75094">
                <wp:simplePos x="0" y="0"/>
                <wp:positionH relativeFrom="column">
                  <wp:posOffset>8724900</wp:posOffset>
                </wp:positionH>
                <wp:positionV relativeFrom="paragraph">
                  <wp:posOffset>405765</wp:posOffset>
                </wp:positionV>
                <wp:extent cx="802440" cy="103320"/>
                <wp:effectExtent l="25400" t="38100" r="23495" b="24130"/>
                <wp:wrapNone/>
                <wp:docPr id="17"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802440" cy="103320"/>
                      </w14:xfrm>
                    </w14:contentPart>
                  </a:graphicData>
                </a:graphic>
              </wp:anchor>
            </w:drawing>
          </mc:Choice>
          <mc:Fallback>
            <w:pict>
              <v:shape w14:anchorId="4532B578" id="Ink 17" o:spid="_x0000_s1026" type="#_x0000_t75" style="position:absolute;margin-left:686.4pt;margin-top:31.35pt;width:64.4pt;height:9.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">
                <v:imagedata r:id="rId26"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62C465CA" wp14:editId="3FFBCE2F">
                <wp:simplePos x="0" y="0"/>
                <wp:positionH relativeFrom="column">
                  <wp:posOffset>8329295</wp:posOffset>
                </wp:positionH>
                <wp:positionV relativeFrom="paragraph">
                  <wp:posOffset>736600</wp:posOffset>
                </wp:positionV>
                <wp:extent cx="128880" cy="95760"/>
                <wp:effectExtent l="38100" t="38100" r="24130" b="31750"/>
                <wp:wrapNone/>
                <wp:docPr id="15" name="Ink 15"/>
                <wp:cNvGraphicFramePr/>
                <a:graphic xmlns:a="http://schemas.openxmlformats.org/drawingml/2006/main">
                  <a:graphicData uri="http://schemas.microsoft.com/office/word/2010/wordprocessingInk">
                    <w14:contentPart bwMode="auto" r:id="rId27">
                      <w14:nvContentPartPr>
                        <w14:cNvContentPartPr/>
                      </w14:nvContentPartPr>
                      <w14:xfrm>
                        <a:off x="0" y="0"/>
                        <a:ext cx="128880" cy="95760"/>
                      </w14:xfrm>
                    </w14:contentPart>
                  </a:graphicData>
                </a:graphic>
              </wp:anchor>
            </w:drawing>
          </mc:Choice>
          <mc:Fallback>
            <w:pict>
              <v:shape w14:anchorId="2B06B738" id="Ink 15" o:spid="_x0000_s1026" type="#_x0000_t75" style="position:absolute;margin-left:655.25pt;margin-top:57.4pt;width:11.4pt;height:8.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">
                <v:imagedata r:id="rId28"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1B970ED3" wp14:editId="695D481D">
                <wp:simplePos x="0" y="0"/>
                <wp:positionH relativeFrom="column">
                  <wp:posOffset>8219440</wp:posOffset>
                </wp:positionH>
                <wp:positionV relativeFrom="paragraph">
                  <wp:posOffset>1093470</wp:posOffset>
                </wp:positionV>
                <wp:extent cx="105120" cy="109800"/>
                <wp:effectExtent l="38100" t="38100" r="0" b="30480"/>
                <wp:wrapNone/>
                <wp:docPr id="8" name="Ink 8"/>
                <wp:cNvGraphicFramePr/>
                <a:graphic xmlns:a="http://schemas.openxmlformats.org/drawingml/2006/main">
                  <a:graphicData uri="http://schemas.microsoft.com/office/word/2010/wordprocessingInk">
                    <w14:contentPart bwMode="auto" r:id="rId29">
                      <w14:nvContentPartPr>
                        <w14:cNvContentPartPr/>
                      </w14:nvContentPartPr>
                      <w14:xfrm>
                        <a:off x="0" y="0"/>
                        <a:ext cx="105120" cy="109800"/>
                      </w14:xfrm>
                    </w14:contentPart>
                  </a:graphicData>
                </a:graphic>
              </wp:anchor>
            </w:drawing>
          </mc:Choice>
          <mc:Fallback>
            <w:pict>
              <v:shape w14:anchorId="3F1880D7" id="Ink 8" o:spid="_x0000_s1026" type="#_x0000_t75" style="position:absolute;margin-left:646.6pt;margin-top:85.5pt;width:9.5pt;height:9.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">
                <v:imagedata r:id="rId30"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090C4566" wp14:editId="0CDE69B3">
                <wp:simplePos x="0" y="0"/>
                <wp:positionH relativeFrom="column">
                  <wp:posOffset>8638540</wp:posOffset>
                </wp:positionH>
                <wp:positionV relativeFrom="paragraph">
                  <wp:posOffset>931545</wp:posOffset>
                </wp:positionV>
                <wp:extent cx="57600" cy="124200"/>
                <wp:effectExtent l="38100" t="38100" r="19050" b="28575"/>
                <wp:wrapNone/>
                <wp:docPr id="9" name="Ink 9"/>
                <wp:cNvGraphicFramePr/>
                <a:graphic xmlns:a="http://schemas.openxmlformats.org/drawingml/2006/main">
                  <a:graphicData uri="http://schemas.microsoft.com/office/word/2010/wordprocessingInk">
                    <w14:contentPart bwMode="auto" r:id="rId31">
                      <w14:nvContentPartPr>
                        <w14:cNvContentPartPr/>
                      </w14:nvContentPartPr>
                      <w14:xfrm>
                        <a:off x="0" y="0"/>
                        <a:ext cx="57600" cy="124200"/>
                      </w14:xfrm>
                    </w14:contentPart>
                  </a:graphicData>
                </a:graphic>
              </wp:anchor>
            </w:drawing>
          </mc:Choice>
          <mc:Fallback>
            <w:pict>
              <v:shape w14:anchorId="53AFA84B" id="Ink 9" o:spid="_x0000_s1026" type="#_x0000_t75" style="position:absolute;margin-left:679.6pt;margin-top:72.75pt;width:5.8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">
                <v:imagedata r:id="rId32"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47D91259" wp14:editId="6309E53E">
                <wp:simplePos x="0" y="0"/>
                <wp:positionH relativeFrom="column">
                  <wp:posOffset>7895590</wp:posOffset>
                </wp:positionH>
                <wp:positionV relativeFrom="paragraph">
                  <wp:posOffset>1426845</wp:posOffset>
                </wp:positionV>
                <wp:extent cx="876600" cy="95760"/>
                <wp:effectExtent l="25400" t="38100" r="12700" b="31750"/>
                <wp:wrapNone/>
                <wp:docPr id="3" name="Ink 3"/>
                <wp:cNvGraphicFramePr/>
                <a:graphic xmlns:a="http://schemas.openxmlformats.org/drawingml/2006/main">
                  <a:graphicData uri="http://schemas.microsoft.com/office/word/2010/wordprocessingInk">
                    <w14:contentPart bwMode="auto" r:id="rId33">
                      <w14:nvContentPartPr>
                        <w14:cNvContentPartPr/>
                      </w14:nvContentPartPr>
                      <w14:xfrm>
                        <a:off x="0" y="0"/>
                        <a:ext cx="876600" cy="95760"/>
                      </w14:xfrm>
                    </w14:contentPart>
                  </a:graphicData>
                </a:graphic>
              </wp:anchor>
            </w:drawing>
          </mc:Choice>
          <mc:Fallback>
            <w:pict>
              <v:shape w14:anchorId="3F164731" id="Ink 3" o:spid="_x0000_s1026" type="#_x0000_t75" style="position:absolute;margin-left:621.1pt;margin-top:111.75pt;width:70.2pt;height: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">
                <v:imagedata r:id="rId34" o:title=""/>
              </v:shape>
            </w:pict>
          </mc:Fallback>
        </mc:AlternateContent>
      </w:r>
      <w:del w:id="0" w:author="James Ash" w:date="2022-09-06T17:00:00Z">
        <w:r w:rsidDel="002810C2">
          <w:rPr>
            <w:rFonts w:ascii="Times New Roman" w:hAnsi="Times New Roman" w:cs="Times New Roman"/>
            <w:noProof/>
            <w:sz w:val="24"/>
            <w:szCs w:val="24"/>
          </w:rPr>
          <mc:AlternateContent>
            <mc:Choice Requires="wpi">
              <w:drawing>
                <wp:anchor distT="0" distB="0" distL="114300" distR="114300" simplePos="0" relativeHeight="251663360" behindDoc="0" locked="0" layoutInCell="1" allowOverlap="1" wp14:anchorId="0BD592BF" wp14:editId="154C2DB4">
                  <wp:simplePos x="0" y="0"/>
                  <wp:positionH relativeFrom="column">
                    <wp:posOffset>7146925</wp:posOffset>
                  </wp:positionH>
                  <wp:positionV relativeFrom="paragraph">
                    <wp:posOffset>2903220</wp:posOffset>
                  </wp:positionV>
                  <wp:extent cx="2175840" cy="50040"/>
                  <wp:effectExtent l="148590" t="22860" r="182880" b="49530"/>
                  <wp:wrapNone/>
                  <wp:docPr id="16" name="Ink 16"/>
                  <wp:cNvGraphicFramePr/>
                  <a:graphic xmlns:a="http://schemas.openxmlformats.org/drawingml/2006/main">
                    <a:graphicData uri="http://schemas.microsoft.com/office/word/2010/wordprocessingInk">
                      <w14:contentPart bwMode="auto" r:id="rId35">
                        <w14:nvContentPartPr>
                          <w14:cNvContentPartPr/>
                        </w14:nvContentPartPr>
                        <w14:xfrm rot="4912909">
                          <a:off x="0" y="0"/>
                          <a:ext cx="2175840" cy="50040"/>
                        </w14:xfrm>
                      </w14:contentPart>
                    </a:graphicData>
                  </a:graphic>
                </wp:anchor>
              </w:drawing>
            </mc:Choice>
            <mc:Fallback>
              <w:pict>
                <v:shape w14:anchorId="5D38F555" id="Ink 16" o:spid="_x0000_s1026" type="#_x0000_t75" style="position:absolute;margin-left:562.15pt;margin-top:228pt;width:172.55pt;height:5.2pt;rotation:5366207fd;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">
                  <v:imagedata r:id="rId36" o:title=""/>
                </v:shape>
              </w:pict>
            </mc:Fallback>
          </mc:AlternateContent>
        </w:r>
      </w:del>
      <w:r w:rsidR="00212CE6">
        <w:rPr>
          <w:rFonts w:ascii="Times New Roman" w:hAnsi="Times New Roman" w:cs="Times New Roman"/>
          <w:sz w:val="24"/>
          <w:szCs w:val="24"/>
        </w:rPr>
        <w:t xml:space="preserve">Some of the earliest </w:t>
      </w:r>
      <w:r w:rsidR="001E6731">
        <w:rPr>
          <w:rFonts w:ascii="Times New Roman" w:hAnsi="Times New Roman" w:cs="Times New Roman"/>
          <w:sz w:val="24"/>
          <w:szCs w:val="24"/>
        </w:rPr>
        <w:t xml:space="preserve">ecological </w:t>
      </w:r>
      <w:r w:rsidR="00212CE6">
        <w:rPr>
          <w:rFonts w:ascii="Times New Roman" w:hAnsi="Times New Roman" w:cs="Times New Roman"/>
          <w:sz w:val="24"/>
          <w:szCs w:val="24"/>
        </w:rPr>
        <w:t>studies</w:t>
      </w:r>
      <w:r w:rsidR="001E6731">
        <w:rPr>
          <w:rFonts w:ascii="Times New Roman" w:hAnsi="Times New Roman" w:cs="Times New Roman"/>
          <w:sz w:val="24"/>
          <w:szCs w:val="24"/>
        </w:rPr>
        <w:t xml:space="preserve"> in the oceans </w:t>
      </w:r>
      <w:r w:rsidR="00212CE6">
        <w:rPr>
          <w:rFonts w:ascii="Times New Roman" w:hAnsi="Times New Roman" w:cs="Times New Roman"/>
          <w:sz w:val="24"/>
          <w:szCs w:val="24"/>
        </w:rPr>
        <w:t>have focused on mechanisms that drive</w:t>
      </w:r>
      <w:r w:rsidR="00461EB5">
        <w:rPr>
          <w:rFonts w:ascii="Times New Roman" w:hAnsi="Times New Roman" w:cs="Times New Roman"/>
          <w:sz w:val="24"/>
          <w:szCs w:val="24"/>
        </w:rPr>
        <w:t xml:space="preserve"> rapid growth and accumulation of </w:t>
      </w:r>
      <w:r w:rsidR="00212CE6">
        <w:rPr>
          <w:rFonts w:ascii="Times New Roman" w:hAnsi="Times New Roman" w:cs="Times New Roman"/>
          <w:sz w:val="24"/>
          <w:szCs w:val="24"/>
        </w:rPr>
        <w:t xml:space="preserve">bulk </w:t>
      </w:r>
      <w:r w:rsidR="00461EB5">
        <w:rPr>
          <w:rFonts w:ascii="Times New Roman" w:hAnsi="Times New Roman" w:cs="Times New Roman"/>
          <w:sz w:val="24"/>
          <w:szCs w:val="24"/>
        </w:rPr>
        <w:t xml:space="preserve">phytoplankton biomass </w:t>
      </w:r>
      <w:r w:rsidR="00791C0B">
        <w:rPr>
          <w:rFonts w:ascii="Times New Roman" w:hAnsi="Times New Roman" w:cs="Times New Roman"/>
          <w:sz w:val="24"/>
          <w:szCs w:val="24"/>
        </w:rPr>
        <w:t>and/</w:t>
      </w:r>
      <w:r w:rsidR="00212CE6">
        <w:rPr>
          <w:rFonts w:ascii="Times New Roman" w:hAnsi="Times New Roman" w:cs="Times New Roman"/>
          <w:sz w:val="24"/>
          <w:szCs w:val="24"/>
        </w:rPr>
        <w:t xml:space="preserve">or distinct phylogenetic groups: e.g. the spring bloom of diatoms in the </w:t>
      </w:r>
      <w:r w:rsidR="00791C0B">
        <w:rPr>
          <w:rFonts w:ascii="Times New Roman" w:hAnsi="Times New Roman" w:cs="Times New Roman"/>
          <w:sz w:val="24"/>
          <w:szCs w:val="24"/>
        </w:rPr>
        <w:t xml:space="preserve">North </w:t>
      </w:r>
      <w:r w:rsidR="00791C0B" w:rsidRPr="00791C0B">
        <w:rPr>
          <w:rFonts w:ascii="Times New Roman" w:hAnsi="Times New Roman" w:cs="Times New Roman"/>
          <w:sz w:val="24"/>
          <w:szCs w:val="24"/>
        </w:rPr>
        <w:t xml:space="preserve">Atlantic </w:t>
      </w:r>
      <w:r w:rsidR="00791C0B" w:rsidRPr="00791C0B">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&lt;EndNote&gt;&lt;Cite&gt;&lt;Author&gt;Sverdrup&lt;/Author&gt;&lt;Year&gt;1953&lt;/Year&gt;&lt;RecNum&gt;50&lt;/RecNum&gt;&lt;DisplayText&gt;(1)&lt;/DisplayText&gt;&lt;record&gt;&lt;rec-number&gt;50&lt;/rec-number&gt;&lt;foreign-keys&gt;&lt;key app="EN" db-id="sddfvez20w2x5tedw0a5x2x5fr02psvpvd0s" timestamp="1644367185"&gt;50&lt;/key&gt;&lt;/foreign-keys&gt;&lt;ref-type name="Journal Article"&gt;17&lt;/ref-type&gt;&lt;contributors&gt;&lt;authors&gt;&lt;author&gt;Sverdrup, HU&lt;/author&gt;&lt;/authors&gt;&lt;/contributors&gt;&lt;titles&gt;&lt;title&gt;On conditions for the vernal blooming of phytoplankton&lt;/title&gt;&lt;secondary-title&gt;J. Cons. Int. Explor. Mer&lt;/secondary-title&gt;&lt;/titles&gt;&lt;periodical&gt;&lt;full-title&gt;J. Cons. Int. Explor. Mer&lt;/full-title&gt;&lt;/periodical&gt;&lt;pages&gt;287-295&lt;/pages&gt;&lt;volume&gt;18&lt;/volume&gt;&lt;number&gt;3&lt;/number&gt;&lt;dates&gt;&lt;year&gt;1953&lt;/year&gt;&lt;/dates&gt;&lt;urls&gt;&lt;/urls&gt;&lt;/record&gt;&lt;/Cite&gt;&lt;/EndNote&gt;</w:instrText>
      </w:r>
      <w:r w:rsidR="00791C0B" w:rsidRPr="00791C0B">
        <w:rPr>
          <w:rFonts w:ascii="Times New Roman" w:hAnsi="Times New Roman" w:cs="Times New Roman"/>
          <w:sz w:val="24"/>
          <w:szCs w:val="24"/>
        </w:rPr>
        <w:fldChar w:fldCharType="separate"/>
      </w:r>
      <w:r w:rsidR="005248BA">
        <w:rPr>
          <w:rFonts w:ascii="Times New Roman" w:hAnsi="Times New Roman" w:cs="Times New Roman"/>
          <w:noProof/>
          <w:sz w:val="24"/>
          <w:szCs w:val="24"/>
        </w:rPr>
        <w:t>(1)</w:t>
      </w:r>
      <w:r w:rsidR="00791C0B" w:rsidRPr="00791C0B">
        <w:rPr>
          <w:rFonts w:ascii="Times New Roman" w:hAnsi="Times New Roman" w:cs="Times New Roman"/>
          <w:sz w:val="24"/>
          <w:szCs w:val="24"/>
        </w:rPr>
        <w:fldChar w:fldCharType="end"/>
      </w:r>
      <w:r w:rsidR="00791C0B">
        <w:rPr>
          <w:rFonts w:ascii="Times New Roman" w:hAnsi="Times New Roman" w:cs="Times New Roman"/>
          <w:sz w:val="24"/>
          <w:szCs w:val="24"/>
        </w:rPr>
        <w:t xml:space="preserve">, </w:t>
      </w:r>
      <w:r w:rsidR="001E6731">
        <w:rPr>
          <w:rFonts w:ascii="Times New Roman" w:hAnsi="Times New Roman" w:cs="Times New Roman"/>
          <w:sz w:val="24"/>
          <w:szCs w:val="24"/>
        </w:rPr>
        <w:t xml:space="preserve">aperiodic blooms of the diazotroph </w:t>
      </w:r>
      <w:r w:rsidR="001E6731" w:rsidRPr="001E6731">
        <w:rPr>
          <w:rFonts w:ascii="Times New Roman" w:hAnsi="Times New Roman" w:cs="Times New Roman"/>
          <w:i/>
          <w:sz w:val="24"/>
          <w:szCs w:val="24"/>
        </w:rPr>
        <w:t>Trichodesmium</w:t>
      </w:r>
      <w:r w:rsidR="001E6731">
        <w:rPr>
          <w:rFonts w:ascii="Times New Roman" w:hAnsi="Times New Roman" w:cs="Times New Roman"/>
          <w:sz w:val="24"/>
          <w:szCs w:val="24"/>
        </w:rPr>
        <w:t xml:space="preserve"> that can lead  to </w:t>
      </w:r>
      <w:r w:rsidR="005E20AE">
        <w:rPr>
          <w:rFonts w:ascii="Times New Roman" w:hAnsi="Times New Roman" w:cs="Times New Roman"/>
          <w:sz w:val="24"/>
          <w:szCs w:val="24"/>
        </w:rPr>
        <w:t xml:space="preserve">visually </w:t>
      </w:r>
      <w:r w:rsidR="001E6731">
        <w:rPr>
          <w:rFonts w:ascii="Times New Roman" w:hAnsi="Times New Roman" w:cs="Times New Roman"/>
          <w:sz w:val="24"/>
          <w:szCs w:val="24"/>
        </w:rPr>
        <w:t xml:space="preserve">striking surface slicks </w:t>
      </w:r>
      <w:r w:rsidR="00FA5B46">
        <w:rPr>
          <w:rFonts w:ascii="Times New Roman" w:hAnsi="Times New Roman" w:cs="Times New Roman"/>
          <w:sz w:val="24"/>
          <w:szCs w:val="24"/>
        </w:rPr>
        <w:fldChar w:fldCharType="begin">
          <w:fldData xml:space="preserve">PEVuZE5vdGU+PENpdGU+PEF1dGhvcj5DYXBvbmU8L0F1dGhvcj48WWVhcj4xOTk4PC9ZZWFyPjxS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PEVuZE5vdGU+PENpdGU+PEF1dGhvcj5DYXBvbmU8L0F1dGhvcj48WWVhcj4xOTk4PC9ZZWFyPjxS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FA5B46">
        <w:rPr>
          <w:rFonts w:ascii="Times New Roman" w:hAnsi="Times New Roman" w:cs="Times New Roman"/>
          <w:sz w:val="24"/>
          <w:szCs w:val="24"/>
        </w:rPr>
      </w:r>
      <w:r w:rsidR="00FA5B46">
        <w:rPr>
          <w:rFonts w:ascii="Times New Roman" w:hAnsi="Times New Roman" w:cs="Times New Roman"/>
          <w:sz w:val="24"/>
          <w:szCs w:val="24"/>
        </w:rPr>
        <w:fldChar w:fldCharType="separate"/>
      </w:r>
      <w:r w:rsidR="005248BA">
        <w:rPr>
          <w:rFonts w:ascii="Times New Roman" w:hAnsi="Times New Roman" w:cs="Times New Roman"/>
          <w:noProof/>
          <w:sz w:val="24"/>
          <w:szCs w:val="24"/>
        </w:rPr>
        <w:t>(2, 3)</w:t>
      </w:r>
      <w:r w:rsidR="00FA5B46">
        <w:rPr>
          <w:rFonts w:ascii="Times New Roman" w:hAnsi="Times New Roman" w:cs="Times New Roman"/>
          <w:sz w:val="24"/>
          <w:szCs w:val="24"/>
        </w:rPr>
        <w:fldChar w:fldCharType="end"/>
      </w:r>
      <w:r w:rsidR="00FA5B46">
        <w:rPr>
          <w:rFonts w:ascii="Times New Roman" w:hAnsi="Times New Roman" w:cs="Times New Roman"/>
          <w:sz w:val="24"/>
          <w:szCs w:val="24"/>
        </w:rPr>
        <w:t xml:space="preserve">, and </w:t>
      </w:r>
      <w:r w:rsidR="00791C0B">
        <w:rPr>
          <w:rFonts w:ascii="Times New Roman" w:hAnsi="Times New Roman" w:cs="Times New Roman"/>
          <w:sz w:val="24"/>
          <w:szCs w:val="24"/>
        </w:rPr>
        <w:t xml:space="preserve">harmful algal blooms that can </w:t>
      </w:r>
      <w:r w:rsidR="007A381E">
        <w:rPr>
          <w:rFonts w:ascii="Times New Roman" w:hAnsi="Times New Roman" w:cs="Times New Roman"/>
          <w:sz w:val="24"/>
          <w:szCs w:val="24"/>
        </w:rPr>
        <w:t>bio</w:t>
      </w:r>
      <w:r w:rsidR="00791C0B">
        <w:rPr>
          <w:rFonts w:ascii="Times New Roman" w:hAnsi="Times New Roman" w:cs="Times New Roman"/>
          <w:sz w:val="24"/>
          <w:szCs w:val="24"/>
        </w:rPr>
        <w:t xml:space="preserve">accumulate in marine food webs </w:t>
      </w:r>
      <w:r w:rsidR="007A381E">
        <w:rPr>
          <w:rFonts w:ascii="Times New Roman" w:hAnsi="Times New Roman" w:cs="Times New Roman"/>
          <w:sz w:val="24"/>
          <w:szCs w:val="24"/>
        </w:rPr>
        <w:t>and impact human health</w:t>
      </w:r>
      <w:r w:rsidR="00FA5B46">
        <w:rPr>
          <w:rFonts w:ascii="Times New Roman" w:hAnsi="Times New Roman" w:cs="Times New Roman"/>
          <w:sz w:val="24"/>
          <w:szCs w:val="24"/>
        </w:rPr>
        <w:t xml:space="preserve"> </w:t>
      </w:r>
      <w:r w:rsidR="00FA5B4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&lt;EndNote&gt;&lt;Cite&gt;&lt;Author&gt;LoCicero&lt;/Author&gt;&lt;Year&gt;1974&lt;/Year&gt;&lt;RecNum&gt;53&lt;/RecNum&gt;&lt;DisplayText&gt;(4)&lt;/DisplayText&gt;&lt;record&gt;&lt;rec-number&gt;53&lt;/rec-number&gt;&lt;foreign-keys&gt;&lt;key app="EN" db-id="sddfvez20w2x5tedw0a5x2x5fr02psvpvd0s" timestamp="1644367185"&gt;53&lt;/key&gt;&lt;/foreign-keys&gt;&lt;ref-type name="Conference Proceedings"&gt;10&lt;/ref-type&gt;&lt;contributors&gt;&lt;authors&gt;&lt;author&gt;LoCicero, VR (ed.)&lt;/author&gt;&lt;/authors&gt;&lt;/contributors&gt;&lt;titles&gt;&lt;title&gt;Proceedings of the First  International Conference on Toxic  Dinoflagellate  Blooms &lt;/title&gt;&lt;/titles&gt;&lt;pages&gt;541&lt;/pages&gt;&lt;dates&gt;&lt;year&gt;1974&lt;/year&gt;&lt;/dates&gt;&lt;pub-location&gt;Massachusetts Science and Technology Foundation&lt;/pub-location&gt;&lt;urls&gt;&lt;/urls&gt;&lt;/record&gt;&lt;/Cite&gt;&lt;/EndNote&gt;</w:instrText>
      </w:r>
      <w:r w:rsidR="00FA5B46">
        <w:rPr>
          <w:rFonts w:ascii="Times New Roman" w:hAnsi="Times New Roman" w:cs="Times New Roman"/>
          <w:sz w:val="24"/>
          <w:szCs w:val="24"/>
        </w:rPr>
        <w:fldChar w:fldCharType="separate"/>
      </w:r>
      <w:r w:rsidR="005248BA">
        <w:rPr>
          <w:rFonts w:ascii="Times New Roman" w:hAnsi="Times New Roman" w:cs="Times New Roman"/>
          <w:noProof/>
          <w:sz w:val="24"/>
          <w:szCs w:val="24"/>
        </w:rPr>
        <w:t>(4)</w:t>
      </w:r>
      <w:r w:rsidR="00FA5B46">
        <w:rPr>
          <w:rFonts w:ascii="Times New Roman" w:hAnsi="Times New Roman" w:cs="Times New Roman"/>
          <w:sz w:val="24"/>
          <w:szCs w:val="24"/>
        </w:rPr>
        <w:fldChar w:fldCharType="end"/>
      </w:r>
      <w:r w:rsidR="00A6626F">
        <w:rPr>
          <w:rFonts w:ascii="Times New Roman" w:hAnsi="Times New Roman" w:cs="Times New Roman"/>
          <w:sz w:val="24"/>
          <w:szCs w:val="24"/>
        </w:rPr>
        <w:t xml:space="preserve">. </w:t>
      </w:r>
      <w:r w:rsidR="00EC6C9A">
        <w:rPr>
          <w:rFonts w:ascii="Times New Roman" w:hAnsi="Times New Roman" w:cs="Times New Roman"/>
          <w:sz w:val="24"/>
          <w:szCs w:val="24"/>
        </w:rPr>
        <w:t>These phenomena</w:t>
      </w:r>
      <w:r>
        <w:rPr>
          <w:rFonts w:ascii="Times New Roman" w:hAnsi="Times New Roman" w:cs="Times New Roman"/>
          <w:sz w:val="24"/>
          <w:szCs w:val="24"/>
        </w:rPr>
        <w:t xml:space="preserve"> </w:t>
      </w:r>
      <w:r w:rsidR="008F3885">
        <w:rPr>
          <w:rFonts w:ascii="Times New Roman" w:hAnsi="Times New Roman" w:cs="Times New Roman"/>
          <w:sz w:val="24"/>
          <w:szCs w:val="24"/>
        </w:rPr>
        <w:t>are a</w:t>
      </w:r>
      <w:r w:rsidR="009B5765">
        <w:rPr>
          <w:rFonts w:ascii="Times New Roman" w:hAnsi="Times New Roman" w:cs="Times New Roman"/>
          <w:sz w:val="24"/>
          <w:szCs w:val="24"/>
        </w:rPr>
        <w:t xml:space="preserve">reas of intense study, as shifts in </w:t>
      </w:r>
      <w:r w:rsidR="00A6626F">
        <w:rPr>
          <w:rFonts w:ascii="Times New Roman" w:hAnsi="Times New Roman" w:cs="Times New Roman"/>
          <w:sz w:val="24"/>
          <w:szCs w:val="24"/>
        </w:rPr>
        <w:t xml:space="preserve">phytoplankton biomass can alter microbial interactions, trophic structure, elemental fluxes from the epipelagic to the mesopelagic, and other aspects of ocean ecology. The spatial and temporal scales of </w:t>
      </w:r>
      <w:r w:rsidR="0096343E">
        <w:rPr>
          <w:rFonts w:ascii="Times New Roman" w:hAnsi="Times New Roman" w:cs="Times New Roman"/>
          <w:sz w:val="24"/>
          <w:szCs w:val="24"/>
        </w:rPr>
        <w:t xml:space="preserve">phytoplankton </w:t>
      </w:r>
      <w:r w:rsidR="00A6626F">
        <w:rPr>
          <w:rFonts w:ascii="Times New Roman" w:hAnsi="Times New Roman" w:cs="Times New Roman"/>
          <w:sz w:val="24"/>
          <w:szCs w:val="24"/>
        </w:rPr>
        <w:t>blooms can vary from days to weeks and</w:t>
      </w:r>
      <w:r w:rsidR="009B5765">
        <w:rPr>
          <w:rFonts w:ascii="Times New Roman" w:hAnsi="Times New Roman" w:cs="Times New Roman"/>
          <w:sz w:val="24"/>
          <w:szCs w:val="24"/>
        </w:rPr>
        <w:t xml:space="preserve"> from narrow</w:t>
      </w:r>
      <w:r w:rsidR="00A6626F">
        <w:rPr>
          <w:rFonts w:ascii="Times New Roman" w:hAnsi="Times New Roman" w:cs="Times New Roman"/>
          <w:sz w:val="24"/>
          <w:szCs w:val="24"/>
        </w:rPr>
        <w:t xml:space="preserve"> </w:t>
      </w:r>
      <w:r w:rsidR="00F35686">
        <w:rPr>
          <w:rFonts w:ascii="Times New Roman" w:hAnsi="Times New Roman" w:cs="Times New Roman"/>
          <w:sz w:val="24"/>
          <w:szCs w:val="24"/>
        </w:rPr>
        <w:t>windrows of biomass to km</w:t>
      </w:r>
      <w:r w:rsidR="00F35686" w:rsidRPr="00F35686">
        <w:rPr>
          <w:rFonts w:ascii="Times New Roman" w:hAnsi="Times New Roman" w:cs="Times New Roman"/>
          <w:sz w:val="24"/>
          <w:szCs w:val="24"/>
          <w:vertAlign w:val="superscript"/>
        </w:rPr>
        <w:t>2</w:t>
      </w:r>
      <w:r w:rsidR="00F35686">
        <w:rPr>
          <w:rFonts w:ascii="Times New Roman" w:hAnsi="Times New Roman" w:cs="Times New Roman"/>
          <w:sz w:val="24"/>
          <w:szCs w:val="24"/>
        </w:rPr>
        <w:t xml:space="preserve"> scale </w:t>
      </w:r>
      <w:r w:rsidR="00DF679E">
        <w:rPr>
          <w:rFonts w:ascii="Times New Roman" w:hAnsi="Times New Roman" w:cs="Times New Roman"/>
          <w:sz w:val="24"/>
          <w:szCs w:val="24"/>
        </w:rPr>
        <w:t>patches</w:t>
      </w:r>
      <w:r w:rsidR="00F35686">
        <w:rPr>
          <w:rFonts w:ascii="Times New Roman" w:hAnsi="Times New Roman" w:cs="Times New Roman"/>
          <w:sz w:val="24"/>
          <w:szCs w:val="24"/>
        </w:rPr>
        <w:t xml:space="preserve"> </w:t>
      </w:r>
      <w:r w:rsidR="00BD4248">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&lt;EndNote&gt;&lt;Cite&gt;&lt;Author&gt;Fischer&lt;/Author&gt;&lt;Year&gt;2014&lt;/Year&gt;&lt;RecNum&gt;40&lt;/RecNum&gt;&lt;DisplayText&gt;(5, 6)&lt;/DisplayText&gt;&lt;record&gt;&lt;rec-number&gt;40&lt;/rec-number&gt;&lt;foreign-keys&gt;&lt;key app="EN" db-id="a9t90r5t8a2pwhexfa659rfa20tdz2w9w0we" timestamp="1645656922"&gt;40&lt;/key&gt;&lt;/foreign-keys&gt;&lt;ref-type name="Journal Article"&gt;17&lt;/ref-type&gt;&lt;contributors&gt;&lt;authors&gt;&lt;author&gt;Fischer, Alexis D&lt;/author&gt;&lt;author&gt;Moberg, Emily A&lt;/author&gt;&lt;author&gt;Alexander, Harriet&lt;/author&gt;&lt;author&gt;Brownlee, Emily F&lt;/author&gt;&lt;author&gt;Hunter-Cevera, Kristen R&lt;/author&gt;&lt;author&gt;Pitz, Kathleen J&lt;/author&gt;&lt;author&gt;Rosengard, Sarah Z&lt;/author&gt;&lt;author&gt;Sosik, Heidi M&lt;/author&gt;&lt;/authors&gt;&lt;/contributors&gt;&lt;titles&gt;&lt;title&gt;Sixty years of Sverdrup: A retrospective of progress in the study of phytoplankton blooms&lt;/title&gt;&lt;secondary-title&gt;Oceanography&lt;/secondary-title&gt;&lt;/titles&gt;&lt;periodical&gt;&lt;full-title&gt;Oceanography&lt;/full-title&gt;&lt;/periodical&gt;&lt;pages&gt;222-235&lt;/pages&gt;&lt;volume&gt;27&lt;/volume&gt;&lt;number&gt;1&lt;/number&gt;&lt;dates&gt;&lt;year&gt;2014&lt;/year&gt;&lt;/dates&gt;&lt;isbn&gt;1042-8275&lt;/isbn&gt;&lt;urls&gt;&lt;/urls&gt;&lt;/record&gt;&lt;/Cite&gt;&lt;Cite&gt;&lt;Author&gt;Franks&lt;/Author&gt;&lt;Year&gt;1992&lt;/Year&gt;&lt;RecNum&gt;39&lt;/RecNum&gt;&lt;record&gt;&lt;rec-number&gt;39&lt;/rec-number&gt;&lt;foreign-keys&gt;&lt;key app="EN" db-id="a9t90r5t8a2pwhexfa659rfa20tdz2w9w0we" timestamp="1645656753"&gt;39&lt;/key&gt;&lt;/foreign-keys&gt;&lt;ref-type name="Journal Article"&gt;17&lt;/ref-type&gt;&lt;contributors&gt;&lt;authors&gt;&lt;author&gt;Franks, Peter JS&lt;/author&gt;&lt;/authors&gt;&lt;/contributors&gt;&lt;titles&gt;&lt;title&gt;Phytoplankton blooms at fronts: patterns, scales, and physical forcing mechanisms&lt;/title&gt;&lt;secondary-title&gt;Rev. Aquat. Sci&lt;/secondary-title&gt;&lt;/titles&gt;&lt;periodical&gt;&lt;full-title&gt;Rev. Aquat. Sci&lt;/full-title&gt;&lt;/periodical&gt;&lt;pages&gt;121-137&lt;/pages&gt;&lt;volume&gt;6&lt;/volume&gt;&lt;number&gt;2&lt;/number&gt;&lt;dates&gt;&lt;year&gt;1992&lt;/year&gt;&lt;/dates&gt;&lt;urls&gt;&lt;/urls&gt;&lt;/record&gt;&lt;/Cite&gt;&lt;/EndNote&gt;</w:instrText>
      </w:r>
      <w:r w:rsidR="00BD4248">
        <w:rPr>
          <w:rFonts w:ascii="Times New Roman" w:hAnsi="Times New Roman" w:cs="Times New Roman"/>
          <w:sz w:val="24"/>
          <w:szCs w:val="24"/>
        </w:rPr>
        <w:fldChar w:fldCharType="separate"/>
      </w:r>
      <w:r w:rsidR="005248BA">
        <w:rPr>
          <w:rFonts w:ascii="Times New Roman" w:hAnsi="Times New Roman" w:cs="Times New Roman"/>
          <w:noProof/>
          <w:sz w:val="24"/>
          <w:szCs w:val="24"/>
        </w:rPr>
        <w:t>(5, 6)</w:t>
      </w:r>
      <w:r w:rsidR="00BD4248">
        <w:rPr>
          <w:rFonts w:ascii="Times New Roman" w:hAnsi="Times New Roman" w:cs="Times New Roman"/>
          <w:sz w:val="24"/>
          <w:szCs w:val="24"/>
        </w:rPr>
        <w:fldChar w:fldCharType="end"/>
      </w:r>
      <w:r w:rsidR="00F35686">
        <w:rPr>
          <w:rFonts w:ascii="Times New Roman" w:hAnsi="Times New Roman" w:cs="Times New Roman"/>
          <w:sz w:val="24"/>
          <w:szCs w:val="24"/>
        </w:rPr>
        <w:t xml:space="preserve">. </w:t>
      </w:r>
      <w:r w:rsidR="00A6626F">
        <w:rPr>
          <w:rFonts w:ascii="Times New Roman" w:hAnsi="Times New Roman" w:cs="Times New Roman"/>
          <w:sz w:val="24"/>
          <w:szCs w:val="24"/>
        </w:rPr>
        <w:t xml:space="preserve">The </w:t>
      </w:r>
      <w:r w:rsidR="00F35686">
        <w:rPr>
          <w:rFonts w:ascii="Times New Roman" w:hAnsi="Times New Roman" w:cs="Times New Roman"/>
          <w:sz w:val="24"/>
          <w:szCs w:val="24"/>
        </w:rPr>
        <w:t xml:space="preserve">definition of a bloom </w:t>
      </w:r>
      <w:r w:rsidR="009B5765">
        <w:rPr>
          <w:rFonts w:ascii="Times New Roman" w:hAnsi="Times New Roman" w:cs="Times New Roman"/>
          <w:sz w:val="24"/>
          <w:szCs w:val="24"/>
        </w:rPr>
        <w:t>however</w:t>
      </w:r>
      <w:r w:rsidR="00F35686">
        <w:rPr>
          <w:rFonts w:ascii="Times New Roman" w:hAnsi="Times New Roman" w:cs="Times New Roman"/>
          <w:sz w:val="24"/>
          <w:szCs w:val="24"/>
        </w:rPr>
        <w:t xml:space="preserve"> </w:t>
      </w:r>
      <w:r w:rsidR="008F3885">
        <w:rPr>
          <w:rFonts w:ascii="Times New Roman" w:hAnsi="Times New Roman" w:cs="Times New Roman"/>
          <w:sz w:val="24"/>
          <w:szCs w:val="24"/>
        </w:rPr>
        <w:t xml:space="preserve">is </w:t>
      </w:r>
      <w:r w:rsidR="00F35686">
        <w:rPr>
          <w:rFonts w:ascii="Times New Roman" w:hAnsi="Times New Roman" w:cs="Times New Roman"/>
          <w:sz w:val="24"/>
          <w:szCs w:val="24"/>
        </w:rPr>
        <w:t>not universal</w:t>
      </w:r>
      <w:r w:rsidR="00A6626F">
        <w:rPr>
          <w:rFonts w:ascii="Times New Roman" w:hAnsi="Times New Roman" w:cs="Times New Roman"/>
          <w:sz w:val="24"/>
          <w:szCs w:val="24"/>
        </w:rPr>
        <w:t xml:space="preserve">; as described by </w:t>
      </w:r>
      <w:proofErr w:type="spellStart"/>
      <w:r w:rsidR="00A6626F">
        <w:rPr>
          <w:rFonts w:ascii="Times New Roman" w:hAnsi="Times New Roman" w:cs="Times New Roman"/>
          <w:sz w:val="24"/>
          <w:szCs w:val="24"/>
        </w:rPr>
        <w:t>Smayda</w:t>
      </w:r>
      <w:proofErr w:type="spellEnd"/>
      <w:r w:rsidR="00A6626F">
        <w:rPr>
          <w:rFonts w:ascii="Times New Roman" w:hAnsi="Times New Roman" w:cs="Times New Roman"/>
          <w:sz w:val="24"/>
          <w:szCs w:val="24"/>
        </w:rPr>
        <w:t xml:space="preserve"> </w:t>
      </w:r>
      <w:r w:rsidR="00A6626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ExcludeAuth="1"&gt;&lt;Author&gt;Smayda&lt;/Author&gt;&lt;Year&gt;1997&lt;/Year&gt;&lt;RecNum&gt;54&lt;/RecNum&gt;&lt;DisplayText&gt;(7)&lt;/DisplayText&gt;&lt;record&gt;&lt;rec-number&gt;54&lt;/rec-number&gt;&lt;foreign-keys&gt;&lt;key app="EN" db-id="sddfvez20w2x5tedw0a5x2x5fr02psvpvd0s" timestamp="1644367185"&gt;54&lt;/key&gt;&lt;/foreign-keys&gt;&lt;ref-type name="Journal Article"&gt;17&lt;/ref-type&gt;&lt;contributors&gt;&lt;authors&gt;&lt;author&gt;Smayda, Theodore J&lt;/author&gt;&lt;/authors&gt;&lt;/contributors&gt;&lt;titles&gt;&lt;title&gt;What is a bloom? A commentary&lt;/title&gt;&lt;secondary-title&gt;Limnology and Oceanography&lt;/secondary-title&gt;&lt;/titles&gt;&lt;periodical&gt;&lt;full-title&gt;Limnology and Oceanography&lt;/full-title&gt;&lt;/periodical&gt;&lt;pages&gt;1132-1136&lt;/pages&gt;&lt;volume&gt;42&lt;/volume&gt;&lt;number&gt;5part2&lt;/number&gt;&lt;dates&gt;&lt;year&gt;1997&lt;/year&gt;&lt;/dates&gt;&lt;isbn&gt;0024-3590&lt;/isbn&gt;&lt;urls&gt;&lt;/urls&gt;&lt;/record&gt;&lt;/Cite&gt;&lt;/EndNote&gt;</w:instrText>
      </w:r>
      <w:r w:rsidR="00A6626F">
        <w:rPr>
          <w:rFonts w:ascii="Times New Roman" w:hAnsi="Times New Roman" w:cs="Times New Roman"/>
          <w:sz w:val="24"/>
          <w:szCs w:val="24"/>
        </w:rPr>
        <w:fldChar w:fldCharType="separate"/>
      </w:r>
      <w:r w:rsidR="005248BA">
        <w:rPr>
          <w:rFonts w:ascii="Times New Roman" w:hAnsi="Times New Roman" w:cs="Times New Roman"/>
          <w:noProof/>
          <w:sz w:val="24"/>
          <w:szCs w:val="24"/>
        </w:rPr>
        <w:t>(7)</w:t>
      </w:r>
      <w:r w:rsidR="00A6626F">
        <w:rPr>
          <w:rFonts w:ascii="Times New Roman" w:hAnsi="Times New Roman" w:cs="Times New Roman"/>
          <w:sz w:val="24"/>
          <w:szCs w:val="24"/>
        </w:rPr>
        <w:fldChar w:fldCharType="end"/>
      </w:r>
      <w:r w:rsidR="00094B79">
        <w:rPr>
          <w:rFonts w:ascii="Times New Roman" w:hAnsi="Times New Roman" w:cs="Times New Roman"/>
          <w:sz w:val="24"/>
          <w:szCs w:val="24"/>
        </w:rPr>
        <w:t>:</w:t>
      </w:r>
      <w:r w:rsidR="00A6626F">
        <w:rPr>
          <w:rFonts w:ascii="Times New Roman" w:hAnsi="Times New Roman" w:cs="Times New Roman"/>
          <w:sz w:val="24"/>
          <w:szCs w:val="24"/>
        </w:rPr>
        <w:t xml:space="preserve"> “w</w:t>
      </w:r>
      <w:r w:rsidR="00A6626F" w:rsidRPr="007A381E">
        <w:rPr>
          <w:rFonts w:ascii="Times New Roman" w:hAnsi="Times New Roman" w:cs="Times New Roman"/>
          <w:sz w:val="24"/>
          <w:szCs w:val="24"/>
        </w:rPr>
        <w:t>hat  constitutes  a bloom</w:t>
      </w:r>
      <w:r w:rsidR="00A6626F">
        <w:rPr>
          <w:rFonts w:ascii="Times New Roman" w:hAnsi="Times New Roman" w:cs="Times New Roman"/>
          <w:sz w:val="24"/>
          <w:szCs w:val="24"/>
        </w:rPr>
        <w:t>…</w:t>
      </w:r>
      <w:r w:rsidR="00A6626F" w:rsidRPr="007A381E">
        <w:rPr>
          <w:rFonts w:ascii="Times New Roman" w:hAnsi="Times New Roman" w:cs="Times New Roman"/>
          <w:sz w:val="24"/>
          <w:szCs w:val="24"/>
        </w:rPr>
        <w:t>has  regional,  seasonal,  and  species-specific  aspects;  it  is  not  simply  a  biomass  issue.</w:t>
      </w:r>
      <w:r w:rsidR="00A6626F">
        <w:rPr>
          <w:rFonts w:ascii="Times New Roman" w:hAnsi="Times New Roman" w:cs="Times New Roman"/>
          <w:sz w:val="24"/>
          <w:szCs w:val="24"/>
        </w:rPr>
        <w:t xml:space="preserve">”  This is clear when considering the </w:t>
      </w:r>
      <w:r w:rsidR="009B0F6B">
        <w:rPr>
          <w:rFonts w:ascii="Times New Roman" w:hAnsi="Times New Roman" w:cs="Times New Roman"/>
          <w:sz w:val="24"/>
          <w:szCs w:val="24"/>
        </w:rPr>
        <w:t xml:space="preserve">relatively low variation of </w:t>
      </w:r>
      <w:r w:rsidR="00A6626F">
        <w:rPr>
          <w:rFonts w:ascii="Times New Roman" w:hAnsi="Times New Roman" w:cs="Times New Roman"/>
          <w:sz w:val="24"/>
          <w:szCs w:val="24"/>
        </w:rPr>
        <w:t xml:space="preserve"> phytoplankton </w:t>
      </w:r>
      <w:r w:rsidR="009B0F6B">
        <w:rPr>
          <w:rFonts w:ascii="Times New Roman" w:hAnsi="Times New Roman" w:cs="Times New Roman"/>
          <w:sz w:val="24"/>
          <w:szCs w:val="24"/>
        </w:rPr>
        <w:t xml:space="preserve">biomass estimates </w:t>
      </w:r>
      <w:r w:rsidR="009B5765">
        <w:rPr>
          <w:rFonts w:ascii="Times New Roman" w:hAnsi="Times New Roman" w:cs="Times New Roman"/>
          <w:sz w:val="24"/>
          <w:szCs w:val="24"/>
        </w:rPr>
        <w:t xml:space="preserve">even within </w:t>
      </w:r>
      <w:r w:rsidR="00A6626F">
        <w:rPr>
          <w:rFonts w:ascii="Times New Roman" w:hAnsi="Times New Roman" w:cs="Times New Roman"/>
          <w:sz w:val="24"/>
          <w:szCs w:val="24"/>
        </w:rPr>
        <w:t xml:space="preserve">the oligotrophic subtropical gyres that </w:t>
      </w:r>
      <w:r w:rsidR="00F35686">
        <w:rPr>
          <w:rFonts w:ascii="Times New Roman" w:hAnsi="Times New Roman" w:cs="Times New Roman"/>
          <w:sz w:val="24"/>
          <w:szCs w:val="24"/>
        </w:rPr>
        <w:t xml:space="preserve">occupy ~40% of the </w:t>
      </w:r>
      <w:r w:rsidR="00D6132C">
        <w:rPr>
          <w:rFonts w:ascii="Times New Roman" w:hAnsi="Times New Roman" w:cs="Times New Roman"/>
          <w:sz w:val="24"/>
          <w:szCs w:val="24"/>
        </w:rPr>
        <w:t xml:space="preserve">global </w:t>
      </w:r>
      <w:r w:rsidR="00A6626F">
        <w:rPr>
          <w:rFonts w:ascii="Times New Roman" w:hAnsi="Times New Roman" w:cs="Times New Roman"/>
          <w:sz w:val="24"/>
          <w:szCs w:val="24"/>
        </w:rPr>
        <w:t xml:space="preserve">surface area </w:t>
      </w:r>
      <w:r w:rsidR="00F3568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&lt;EndNote&gt;&lt;Cite&gt;&lt;Author&gt;Karl&lt;/Author&gt;&lt;Year&gt;2002&lt;/Year&gt;&lt;RecNum&gt;55&lt;/RecNum&gt;&lt;DisplayText&gt;(8)&lt;/DisplayText&gt;&lt;record&gt;&lt;rec-number&gt;55&lt;/rec-number&gt;&lt;foreign-keys&gt;&lt;key app="EN" db-id="sddfvez20w2x5tedw0a5x2x5fr02psvpvd0s" timestamp="1644367185"&gt;55&lt;/key&gt;&lt;/foreign-keys&gt;&lt;ref-type name="Journal Article"&gt;17&lt;/ref-type&gt;&lt;contributors&gt;&lt;authors&gt;&lt;author&gt;Karl, David M&lt;/author&gt;&lt;/authors&gt;&lt;/contributors&gt;&lt;titles&gt;&lt;title&gt;Nutrient dynamics in the deep blue sea&lt;/title&gt;&lt;secondary-title&gt;TRENDS in Microbiology&lt;/secondary-title&gt;&lt;/titles&gt;&lt;periodical&gt;&lt;full-title&gt;TRENDS in Microbiology&lt;/full-title&gt;&lt;/periodical&gt;&lt;pages&gt;410-418&lt;/pages&gt;&lt;volume&gt;10&lt;/volume&gt;&lt;number&gt;9&lt;/number&gt;&lt;dates&gt;&lt;year&gt;2002&lt;/year&gt;&lt;/dates&gt;&lt;isbn&gt;0966-842X&lt;/isbn&gt;&lt;urls&gt;&lt;/urls&gt;&lt;/record&gt;&lt;/Cite&gt;&lt;/EndNote&gt;</w:instrText>
      </w:r>
      <w:r w:rsidR="00F35686">
        <w:rPr>
          <w:rFonts w:ascii="Times New Roman" w:hAnsi="Times New Roman" w:cs="Times New Roman"/>
          <w:sz w:val="24"/>
          <w:szCs w:val="24"/>
        </w:rPr>
        <w:fldChar w:fldCharType="separate"/>
      </w:r>
      <w:r w:rsidR="005248BA">
        <w:rPr>
          <w:rFonts w:ascii="Times New Roman" w:hAnsi="Times New Roman" w:cs="Times New Roman"/>
          <w:noProof/>
          <w:sz w:val="24"/>
          <w:szCs w:val="24"/>
        </w:rPr>
        <w:t>(8)</w:t>
      </w:r>
      <w:r w:rsidR="00F35686">
        <w:rPr>
          <w:rFonts w:ascii="Times New Roman" w:hAnsi="Times New Roman" w:cs="Times New Roman"/>
          <w:sz w:val="24"/>
          <w:szCs w:val="24"/>
        </w:rPr>
        <w:fldChar w:fldCharType="end"/>
      </w:r>
      <w:r w:rsidR="00A6626F">
        <w:rPr>
          <w:rFonts w:ascii="Times New Roman" w:hAnsi="Times New Roman" w:cs="Times New Roman"/>
          <w:sz w:val="24"/>
          <w:szCs w:val="24"/>
        </w:rPr>
        <w:t xml:space="preserve">.  In the North Pacific </w:t>
      </w:r>
      <w:r w:rsidR="00023FE7">
        <w:rPr>
          <w:rFonts w:ascii="Times New Roman" w:hAnsi="Times New Roman" w:cs="Times New Roman"/>
          <w:sz w:val="24"/>
          <w:szCs w:val="24"/>
        </w:rPr>
        <w:t xml:space="preserve">Subtropical </w:t>
      </w:r>
      <w:r w:rsidR="00094B79">
        <w:rPr>
          <w:rFonts w:ascii="Times New Roman" w:hAnsi="Times New Roman" w:cs="Times New Roman"/>
          <w:sz w:val="24"/>
          <w:szCs w:val="24"/>
        </w:rPr>
        <w:t xml:space="preserve">Gyre </w:t>
      </w:r>
      <w:r w:rsidR="00023FE7">
        <w:rPr>
          <w:rFonts w:ascii="Times New Roman" w:hAnsi="Times New Roman" w:cs="Times New Roman"/>
          <w:sz w:val="24"/>
          <w:szCs w:val="24"/>
        </w:rPr>
        <w:t>(NPSG</w:t>
      </w:r>
      <w:r w:rsidR="00DF679E">
        <w:rPr>
          <w:rFonts w:ascii="Times New Roman" w:hAnsi="Times New Roman" w:cs="Times New Roman"/>
          <w:sz w:val="24"/>
          <w:szCs w:val="24"/>
        </w:rPr>
        <w:t xml:space="preserve">, </w:t>
      </w:r>
      <w:r w:rsidR="00DF679E" w:rsidRPr="00D1666C">
        <w:rPr>
          <w:rFonts w:ascii="Times New Roman" w:hAnsi="Times New Roman" w:cs="Times New Roman"/>
          <w:sz w:val="24"/>
          <w:szCs w:val="24"/>
        </w:rPr>
        <w:t>Fig</w:t>
      </w:r>
      <w:r w:rsidR="009427C0" w:rsidRPr="00D1666C">
        <w:rPr>
          <w:rFonts w:ascii="Times New Roman" w:hAnsi="Times New Roman" w:cs="Times New Roman"/>
          <w:sz w:val="24"/>
          <w:szCs w:val="24"/>
        </w:rPr>
        <w:t>ure</w:t>
      </w:r>
      <w:r w:rsidR="00DF679E">
        <w:rPr>
          <w:rFonts w:ascii="Times New Roman" w:hAnsi="Times New Roman" w:cs="Times New Roman"/>
          <w:sz w:val="24"/>
          <w:szCs w:val="24"/>
        </w:rPr>
        <w:t xml:space="preserve"> 1</w:t>
      </w:r>
      <w:r w:rsidR="00023FE7">
        <w:rPr>
          <w:rFonts w:ascii="Times New Roman" w:hAnsi="Times New Roman" w:cs="Times New Roman"/>
          <w:sz w:val="24"/>
          <w:szCs w:val="24"/>
        </w:rPr>
        <w:t xml:space="preserve">), the seasonal mean </w:t>
      </w:r>
      <w:r w:rsidR="00FF0334">
        <w:rPr>
          <w:rFonts w:ascii="Times New Roman" w:hAnsi="Times New Roman" w:cs="Times New Roman"/>
          <w:sz w:val="24"/>
          <w:szCs w:val="24"/>
        </w:rPr>
        <w:t xml:space="preserve">range in </w:t>
      </w:r>
      <w:r w:rsidR="007A381E" w:rsidRPr="007A381E">
        <w:rPr>
          <w:rFonts w:ascii="Times New Roman" w:hAnsi="Times New Roman" w:cs="Times New Roman"/>
          <w:sz w:val="24"/>
          <w:szCs w:val="24"/>
        </w:rPr>
        <w:t>chlorophyll</w:t>
      </w:r>
      <w:ins w:id="1" w:author="James Ash" w:date="2022-09-06T15:13:00Z">
        <w:r w:rsidR="008F3885">
          <w:rPr>
            <w:rFonts w:ascii="Times New Roman" w:hAnsi="Times New Roman" w:cs="Times New Roman"/>
            <w:sz w:val="24"/>
            <w:szCs w:val="24"/>
          </w:rPr>
          <w:t>,</w:t>
        </w:r>
      </w:ins>
      <w:r w:rsidR="00D6132C">
        <w:rPr>
          <w:rFonts w:ascii="Times New Roman" w:hAnsi="Times New Roman" w:cs="Times New Roman"/>
          <w:sz w:val="24"/>
          <w:szCs w:val="24"/>
        </w:rPr>
        <w:t xml:space="preserve"> </w:t>
      </w:r>
      <w:r w:rsidR="008F3885">
        <w:rPr>
          <w:rFonts w:ascii="Times New Roman" w:hAnsi="Times New Roman" w:cs="Times New Roman"/>
          <w:sz w:val="24"/>
          <w:szCs w:val="24"/>
        </w:rPr>
        <w:t xml:space="preserve">used as </w:t>
      </w:r>
      <w:r w:rsidR="00D6132C">
        <w:rPr>
          <w:rFonts w:ascii="Times New Roman" w:hAnsi="Times New Roman" w:cs="Times New Roman"/>
          <w:sz w:val="24"/>
          <w:szCs w:val="24"/>
        </w:rPr>
        <w:t>a proxy for phytoplankton</w:t>
      </w:r>
      <w:ins w:id="2" w:author="James Ash" w:date="2022-09-06T15:12:00Z">
        <w:r w:rsidR="008F3885">
          <w:rPr>
            <w:rFonts w:ascii="Times New Roman" w:hAnsi="Times New Roman" w:cs="Times New Roman"/>
            <w:sz w:val="24"/>
            <w:szCs w:val="24"/>
          </w:rPr>
          <w:t>,</w:t>
        </w:r>
      </w:ins>
      <w:r w:rsidR="007A381E" w:rsidRPr="007A381E">
        <w:rPr>
          <w:rFonts w:ascii="Times New Roman" w:hAnsi="Times New Roman" w:cs="Times New Roman"/>
          <w:sz w:val="24"/>
          <w:szCs w:val="24"/>
        </w:rPr>
        <w:t xml:space="preserve"> </w:t>
      </w:r>
      <w:r w:rsidR="007A381E">
        <w:rPr>
          <w:rFonts w:ascii="Times New Roman" w:hAnsi="Times New Roman" w:cs="Times New Roman"/>
          <w:sz w:val="24"/>
          <w:szCs w:val="24"/>
        </w:rPr>
        <w:t xml:space="preserve"> </w:t>
      </w:r>
      <w:r w:rsidR="00FF0334">
        <w:rPr>
          <w:rFonts w:ascii="Times New Roman" w:hAnsi="Times New Roman" w:cs="Times New Roman"/>
          <w:sz w:val="24"/>
          <w:szCs w:val="24"/>
        </w:rPr>
        <w:t xml:space="preserve">in the </w:t>
      </w:r>
      <w:r w:rsidR="009B5765">
        <w:rPr>
          <w:rFonts w:ascii="Times New Roman" w:hAnsi="Times New Roman" w:cs="Times New Roman"/>
          <w:sz w:val="24"/>
          <w:szCs w:val="24"/>
        </w:rPr>
        <w:t>near surface waters</w:t>
      </w:r>
      <w:r w:rsidR="00FF0334">
        <w:rPr>
          <w:rFonts w:ascii="Times New Roman" w:hAnsi="Times New Roman" w:cs="Times New Roman"/>
          <w:sz w:val="24"/>
          <w:szCs w:val="24"/>
        </w:rPr>
        <w:t xml:space="preserve"> is only ~0.15 mg m</w:t>
      </w:r>
      <w:r w:rsidR="00FF0334">
        <w:rPr>
          <w:rFonts w:ascii="Times New Roman" w:hAnsi="Times New Roman" w:cs="Times New Roman"/>
          <w:sz w:val="24"/>
          <w:szCs w:val="24"/>
          <w:vertAlign w:val="superscript"/>
        </w:rPr>
        <w:t>-3</w:t>
      </w:r>
      <w:r w:rsidR="00FF0334">
        <w:rPr>
          <w:rFonts w:ascii="Times New Roman" w:hAnsi="Times New Roman" w:cs="Times New Roman"/>
          <w:sz w:val="24"/>
          <w:szCs w:val="24"/>
        </w:rPr>
        <w:t xml:space="preserve"> </w:t>
      </w:r>
      <w:r w:rsidR="00FF0334">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&lt;EndNote&gt;&lt;Cite&gt;&lt;Author&gt;White&lt;/Author&gt;&lt;Year&gt;2007&lt;/Year&gt;&lt;RecNum&gt;56&lt;/RecNum&gt;&lt;DisplayText&gt;(9, 10)&lt;/DisplayText&gt;&lt;record&gt;&lt;rec-number&gt;56&lt;/rec-number&gt;&lt;foreign-keys&gt;&lt;key app="EN" db-id="sddfvez20w2x5tedw0a5x2x5fr02psvpvd0s" timestamp="1644367185"&gt;56&lt;/key&gt;&lt;/foreign-keys&gt;&lt;ref-type name="Journal Article"&gt;17&lt;/ref-type&gt;&lt;contributors&gt;&lt;authors&gt;&lt;author&gt;White, Angelicque E&lt;/author&gt;&lt;author&gt;Spitz, Yvette H&lt;/author&gt;&lt;author&gt;Letelier, Ricardo M&lt;/author&gt;&lt;/authors&gt;&lt;/contributors&gt;&lt;titles&gt;&lt;title&gt;What factors are driving summer phytoplankton blooms in the North Pacific Subtropical Gyre?&lt;/title&gt;&lt;secondary-title&gt;Journal of Geophysical Research: Oceans&lt;/secondary-title&gt;&lt;/titles&gt;&lt;periodical&gt;&lt;full-title&gt;Journal of Geophysical Research: Oceans&lt;/full-title&gt;&lt;/periodical&gt;&lt;volume&gt;112&lt;/volume&gt;&lt;number&gt;C12&lt;/number&gt;&lt;dates&gt;&lt;year&gt;2007&lt;/year&gt;&lt;/dates&gt;&lt;isbn&gt;0148-0227&lt;/isbn&gt;&lt;urls&gt;&lt;/urls&gt;&lt;/record&gt;&lt;/Cite&gt;&lt;Cite&gt;&lt;Author&gt;Karl&lt;/Author&gt;&lt;Year&gt;2021&lt;/Year&gt;&lt;RecNum&gt;57&lt;/RecNum&gt;&lt;record&gt;&lt;rec-number&gt;57&lt;/rec-number&gt;&lt;foreign-keys&gt;&lt;key app="EN" db-id="sddfvez20w2x5tedw0a5x2x5fr02psvpvd0s" timestamp="1644367185"&gt;57&lt;/key&gt;&lt;/foreign-keys&gt;&lt;ref-type name="Journal Article"&gt;17&lt;/ref-type&gt;&lt;contributors&gt;&lt;authors&gt;&lt;author&gt;Karl, David M&lt;/author&gt;&lt;author&gt;Letelier, Ricardo M&lt;/author&gt;&lt;author&gt;Bidigare, Robert R&lt;/author&gt;&lt;author&gt;Björkman, Karin M&lt;/author&gt;&lt;author&gt;Church, Matthew J&lt;/author&gt;&lt;author&gt;Dore, John E&lt;/author&gt;&lt;author&gt;White, Angelicque E&lt;/author&gt;&lt;/authors&gt;&lt;/contributors&gt;&lt;titles&gt;&lt;title&gt;Seasonal-to-decadal scale variability in primary production and particulate matter export at Station ALOHA&lt;/title&gt;&lt;secondary-title&gt;Progress in Oceanography&lt;/secondary-title&gt;&lt;/titles&gt;&lt;periodical&gt;&lt;full-title&gt;Progress in Oceanography&lt;/full-title&gt;&lt;/periodical&gt;&lt;pages&gt;102563&lt;/pages&gt;&lt;volume&gt;195&lt;/volume&gt;&lt;dates&gt;&lt;year&gt;2021&lt;/year&gt;&lt;/dates&gt;&lt;isbn&gt;0079-6611&lt;/isbn&gt;&lt;urls&gt;&lt;/urls&gt;&lt;/record&gt;&lt;/Cite&gt;&lt;/EndNote&gt;</w:instrText>
      </w:r>
      <w:r w:rsidR="00FF0334">
        <w:rPr>
          <w:rFonts w:ascii="Times New Roman" w:hAnsi="Times New Roman" w:cs="Times New Roman"/>
          <w:sz w:val="24"/>
          <w:szCs w:val="24"/>
        </w:rPr>
        <w:fldChar w:fldCharType="separate"/>
      </w:r>
      <w:r w:rsidR="005248BA">
        <w:rPr>
          <w:rFonts w:ascii="Times New Roman" w:hAnsi="Times New Roman" w:cs="Times New Roman"/>
          <w:noProof/>
          <w:sz w:val="24"/>
          <w:szCs w:val="24"/>
        </w:rPr>
        <w:t>(9, 10)</w:t>
      </w:r>
      <w:r w:rsidR="00FF0334">
        <w:rPr>
          <w:rFonts w:ascii="Times New Roman" w:hAnsi="Times New Roman" w:cs="Times New Roman"/>
          <w:sz w:val="24"/>
          <w:szCs w:val="24"/>
        </w:rPr>
        <w:fldChar w:fldCharType="end"/>
      </w:r>
      <w:r w:rsidR="00FF0334">
        <w:rPr>
          <w:rFonts w:ascii="Times New Roman" w:hAnsi="Times New Roman" w:cs="Times New Roman"/>
          <w:sz w:val="24"/>
          <w:szCs w:val="24"/>
        </w:rPr>
        <w:t xml:space="preserve"> as measured </w:t>
      </w:r>
      <w:r w:rsidR="00D6132C">
        <w:rPr>
          <w:rFonts w:ascii="Times New Roman" w:hAnsi="Times New Roman" w:cs="Times New Roman"/>
          <w:sz w:val="24"/>
          <w:szCs w:val="24"/>
        </w:rPr>
        <w:t>by</w:t>
      </w:r>
      <w:r w:rsidR="00FF0334">
        <w:rPr>
          <w:rFonts w:ascii="Times New Roman" w:hAnsi="Times New Roman" w:cs="Times New Roman"/>
          <w:sz w:val="24"/>
          <w:szCs w:val="24"/>
        </w:rPr>
        <w:t xml:space="preserve"> the Hawaii Ocean Time-series (HOT) at Station ALOHA</w:t>
      </w:r>
      <w:r w:rsidR="009B5765">
        <w:rPr>
          <w:rFonts w:ascii="Times New Roman" w:hAnsi="Times New Roman" w:cs="Times New Roman"/>
          <w:sz w:val="24"/>
          <w:szCs w:val="24"/>
        </w:rPr>
        <w:t xml:space="preserve"> (22.75°N, 158°W)</w:t>
      </w:r>
      <w:r w:rsidR="00FF0334">
        <w:rPr>
          <w:rFonts w:ascii="Times New Roman" w:hAnsi="Times New Roman" w:cs="Times New Roman"/>
          <w:sz w:val="24"/>
          <w:szCs w:val="24"/>
        </w:rPr>
        <w:t xml:space="preserve">. </w:t>
      </w:r>
      <w:r w:rsidR="006A5E41">
        <w:rPr>
          <w:rFonts w:ascii="Times New Roman" w:hAnsi="Times New Roman" w:cs="Times New Roman"/>
          <w:sz w:val="24"/>
          <w:szCs w:val="24"/>
        </w:rPr>
        <w:t xml:space="preserve">Much of this seasonality is driven by </w:t>
      </w:r>
      <w:proofErr w:type="spellStart"/>
      <w:r w:rsidR="006A5E41">
        <w:rPr>
          <w:rFonts w:ascii="Times New Roman" w:hAnsi="Times New Roman" w:cs="Times New Roman"/>
          <w:sz w:val="24"/>
          <w:szCs w:val="24"/>
        </w:rPr>
        <w:t>photoacclimation</w:t>
      </w:r>
      <w:proofErr w:type="spellEnd"/>
      <w:r w:rsidR="006A5E41">
        <w:rPr>
          <w:rFonts w:ascii="Times New Roman" w:hAnsi="Times New Roman" w:cs="Times New Roman"/>
          <w:sz w:val="24"/>
          <w:szCs w:val="24"/>
        </w:rPr>
        <w:t>,</w:t>
      </w:r>
      <w:r w:rsidR="006A5E41" w:rsidRPr="006A5E41">
        <w:rPr>
          <w:rFonts w:ascii="Times New Roman" w:hAnsi="Times New Roman" w:cs="Times New Roman"/>
          <w:sz w:val="24"/>
          <w:szCs w:val="24"/>
        </w:rPr>
        <w:t xml:space="preserve"> </w:t>
      </w:r>
      <w:r w:rsidR="006A5E41">
        <w:rPr>
          <w:rFonts w:ascii="Times New Roman" w:hAnsi="Times New Roman" w:cs="Times New Roman"/>
          <w:sz w:val="24"/>
          <w:szCs w:val="24"/>
        </w:rPr>
        <w:t>where</w:t>
      </w:r>
      <w:r>
        <w:rPr>
          <w:rFonts w:ascii="Times New Roman" w:hAnsi="Times New Roman" w:cs="Times New Roman"/>
          <w:sz w:val="24"/>
          <w:szCs w:val="24"/>
        </w:rPr>
        <w:t xml:space="preserve"> </w:t>
      </w:r>
      <w:r w:rsidR="006A5E41">
        <w:rPr>
          <w:rFonts w:ascii="Times New Roman" w:hAnsi="Times New Roman" w:cs="Times New Roman"/>
          <w:sz w:val="24"/>
          <w:szCs w:val="24"/>
        </w:rPr>
        <w:t xml:space="preserve">phytoplankton modify their cellular pigment concentrations in response to the seasonal cycle of insolation </w:t>
      </w:r>
      <w:r w:rsidR="006A5E41">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&lt;EndNote&gt;&lt;Cite&gt;&lt;Author&gt;Campbell&lt;/Author&gt;&lt;Year&gt;1997&lt;/Year&gt;&lt;RecNum&gt;41&lt;/RecNum&gt;&lt;DisplayText&gt;(11, 12)&lt;/DisplayText&gt;&lt;record&gt;&lt;rec-number&gt;41&lt;/rec-number&gt;&lt;foreign-keys&gt;&lt;key app="EN" db-id="a9t90r5t8a2pwhexfa659rfa20tdz2w9w0we" timestamp="1645663703"&gt;41&lt;/key&gt;&lt;/foreign-keys&gt;&lt;ref-type name="Journal Article"&gt;17&lt;/ref-type&gt;&lt;contributors&gt;&lt;authors&gt;&lt;author&gt;Campbell, Lisa&lt;/author&gt;&lt;author&gt;Liu, Hongbin&lt;/author&gt;&lt;author&gt;Nolla, Hector A&lt;/author&gt;&lt;author&gt;Vaulot, Daniel&lt;/author&gt;&lt;/authors&gt;&lt;/contributors&gt;&lt;titles&gt;&lt;title&gt;Annual variability of phytoplankton and bacteria in the subtropical North Pacific Ocean at Station ALOHA during the 1991–1994 ENSO event&lt;/title&gt;&lt;secondary-title&gt;Deep Sea Research Part I: Oceanographic Research Papers&lt;/secondary-title&gt;&lt;/titles&gt;&lt;periodical&gt;&lt;full-title&gt;Deep Sea Research Part I: Oceanographic Research Papers&lt;/full-title&gt;&lt;/periodical&gt;&lt;pages&gt;167-192&lt;/pages&gt;&lt;volume&gt;44&lt;/volume&gt;&lt;number&gt;2&lt;/number&gt;&lt;dates&gt;&lt;year&gt;1997&lt;/year&gt;&lt;/dates&gt;&lt;isbn&gt;0967-0637&lt;/isbn&gt;&lt;urls&gt;&lt;/urls&gt;&lt;/record&gt;&lt;/Cite&gt;&lt;Cite&gt;&lt;Author&gt;Graff&lt;/Author&gt;&lt;Year&gt;2016&lt;/Year&gt;&lt;RecNum&gt;57&lt;/RecNum&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6A5E41">
        <w:rPr>
          <w:rFonts w:ascii="Times New Roman" w:hAnsi="Times New Roman" w:cs="Times New Roman"/>
          <w:sz w:val="24"/>
          <w:szCs w:val="24"/>
        </w:rPr>
        <w:fldChar w:fldCharType="separate"/>
      </w:r>
      <w:r w:rsidR="005248BA">
        <w:rPr>
          <w:rFonts w:ascii="Times New Roman" w:hAnsi="Times New Roman" w:cs="Times New Roman"/>
          <w:noProof/>
          <w:sz w:val="24"/>
          <w:szCs w:val="24"/>
        </w:rPr>
        <w:t>(11, 12)</w:t>
      </w:r>
      <w:r w:rsidR="006A5E41">
        <w:rPr>
          <w:rFonts w:ascii="Times New Roman" w:hAnsi="Times New Roman" w:cs="Times New Roman"/>
          <w:sz w:val="24"/>
          <w:szCs w:val="24"/>
        </w:rPr>
        <w:fldChar w:fldCharType="end"/>
      </w:r>
      <w:r w:rsidR="006A5E41">
        <w:rPr>
          <w:rFonts w:ascii="Times New Roman" w:hAnsi="Times New Roman" w:cs="Times New Roman"/>
          <w:sz w:val="24"/>
          <w:szCs w:val="24"/>
        </w:rPr>
        <w:t xml:space="preserve">. </w:t>
      </w:r>
      <w:r w:rsidR="002F7C2D">
        <w:rPr>
          <w:rFonts w:ascii="Times New Roman" w:hAnsi="Times New Roman" w:cs="Times New Roman"/>
          <w:sz w:val="24"/>
          <w:szCs w:val="24"/>
        </w:rPr>
        <w:t xml:space="preserve">This relatively low seasonality in surface </w:t>
      </w:r>
      <w:r w:rsidR="00F26E13">
        <w:rPr>
          <w:rFonts w:ascii="Times New Roman" w:hAnsi="Times New Roman" w:cs="Times New Roman"/>
          <w:sz w:val="24"/>
          <w:szCs w:val="24"/>
        </w:rPr>
        <w:t xml:space="preserve">phytoplankton </w:t>
      </w:r>
      <w:r w:rsidR="002F7C2D">
        <w:rPr>
          <w:rFonts w:ascii="Times New Roman" w:hAnsi="Times New Roman" w:cs="Times New Roman"/>
          <w:sz w:val="24"/>
          <w:szCs w:val="24"/>
        </w:rPr>
        <w:t>biomass led to earlier conceptualization of the NPSG</w:t>
      </w:r>
      <w:r w:rsidR="00F26E13">
        <w:rPr>
          <w:rFonts w:ascii="Times New Roman" w:hAnsi="Times New Roman" w:cs="Times New Roman"/>
          <w:sz w:val="24"/>
          <w:szCs w:val="24"/>
        </w:rPr>
        <w:t xml:space="preserve"> and other subtropical gyres</w:t>
      </w:r>
      <w:r w:rsidR="002F7C2D">
        <w:rPr>
          <w:rFonts w:ascii="Times New Roman" w:hAnsi="Times New Roman" w:cs="Times New Roman"/>
          <w:sz w:val="24"/>
          <w:szCs w:val="24"/>
        </w:rPr>
        <w:t xml:space="preserve"> as ‘ocean desert</w:t>
      </w:r>
      <w:r w:rsidR="00F26E13">
        <w:rPr>
          <w:rFonts w:ascii="Times New Roman" w:hAnsi="Times New Roman" w:cs="Times New Roman"/>
          <w:sz w:val="24"/>
          <w:szCs w:val="24"/>
        </w:rPr>
        <w:t>s</w:t>
      </w:r>
      <w:r w:rsidR="002F7C2D">
        <w:rPr>
          <w:rFonts w:ascii="Times New Roman" w:hAnsi="Times New Roman" w:cs="Times New Roman"/>
          <w:sz w:val="24"/>
          <w:szCs w:val="24"/>
        </w:rPr>
        <w:t>’</w:t>
      </w:r>
      <w:r w:rsidR="00F26E13">
        <w:rPr>
          <w:rFonts w:ascii="Times New Roman" w:hAnsi="Times New Roman" w:cs="Times New Roman"/>
          <w:sz w:val="24"/>
          <w:szCs w:val="24"/>
        </w:rPr>
        <w:t xml:space="preserve"> </w:t>
      </w:r>
      <w:r w:rsidR="002F7C2D">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&lt;EndNote&gt;&lt;Cite&gt;&lt;Author&gt;Irwin&lt;/Author&gt;&lt;Year&gt;2009&lt;/Year&gt;&lt;RecNum&gt;58&lt;/RecNum&gt;&lt;DisplayText&gt;(13)&lt;/DisplayText&gt;&lt;record&gt;&lt;rec-number&gt;58&lt;/rec-number&gt;&lt;foreign-keys&gt;&lt;key app="EN" db-id="sddfvez20w2x5tedw0a5x2x5fr02psvpvd0s" timestamp="1644367185"&gt;58&lt;/key&gt;&lt;/foreign-keys&gt;&lt;ref-type name="Journal Article"&gt;17&lt;/ref-type&gt;&lt;contributors&gt;&lt;authors&gt;&lt;author&gt;Irwin, Andrew J&lt;/author&gt;&lt;author&gt;Oliver, Matthew J&lt;/author&gt;&lt;/authors&gt;&lt;/contributors&gt;&lt;titles&gt;&lt;title&gt;Are ocean deserts getting larger?&lt;/title&gt;&lt;secondary-title&gt;Geophysical Research Letters&lt;/secondary-title&gt;&lt;/titles&gt;&lt;periodical&gt;&lt;full-title&gt;Geophysical Research Letters&lt;/full-title&gt;&lt;/periodical&gt;&lt;volume&gt;36&lt;/volume&gt;&lt;number&gt;18&lt;/number&gt;&lt;dates&gt;&lt;year&gt;2009&lt;/year&gt;&lt;/dates&gt;&lt;isbn&gt;0094-8276&lt;/isbn&gt;&lt;urls&gt;&lt;/urls&gt;&lt;/record&gt;&lt;/Cite&gt;&lt;/EndNote&gt;</w:instrText>
      </w:r>
      <w:r w:rsidR="002F7C2D">
        <w:rPr>
          <w:rFonts w:ascii="Times New Roman" w:hAnsi="Times New Roman" w:cs="Times New Roman"/>
          <w:sz w:val="24"/>
          <w:szCs w:val="24"/>
        </w:rPr>
        <w:fldChar w:fldCharType="separate"/>
      </w:r>
      <w:r w:rsidR="005248BA">
        <w:rPr>
          <w:rFonts w:ascii="Times New Roman" w:hAnsi="Times New Roman" w:cs="Times New Roman"/>
          <w:noProof/>
          <w:sz w:val="24"/>
          <w:szCs w:val="24"/>
        </w:rPr>
        <w:t>(13)</w:t>
      </w:r>
      <w:r w:rsidR="002F7C2D">
        <w:rPr>
          <w:rFonts w:ascii="Times New Roman" w:hAnsi="Times New Roman" w:cs="Times New Roman"/>
          <w:sz w:val="24"/>
          <w:szCs w:val="24"/>
        </w:rPr>
        <w:fldChar w:fldCharType="end"/>
      </w:r>
      <w:r w:rsidR="002F7C2D">
        <w:rPr>
          <w:rFonts w:ascii="Times New Roman" w:hAnsi="Times New Roman" w:cs="Times New Roman"/>
          <w:sz w:val="24"/>
          <w:szCs w:val="24"/>
        </w:rPr>
        <w:t xml:space="preserve">  typified by ‘endless summer’ </w:t>
      </w:r>
      <w:r w:rsidR="002F7C2D">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&lt;EndNote&gt;&lt;Cite&gt;&lt;Author&gt;Venrick&lt;/Author&gt;&lt;Year&gt;1993&lt;/Year&gt;&lt;RecNum&gt;59&lt;/RecNum&gt;&lt;DisplayText&gt;(14)&lt;/DisplayText&gt;&lt;record&gt;&lt;rec-number&gt;59&lt;/rec-number&gt;&lt;foreign-keys&gt;&lt;key app="EN" db-id="sddfvez20w2x5tedw0a5x2x5fr02psvpvd0s" timestamp="1644367185"&gt;59&lt;/key&gt;&lt;/foreign-keys&gt;&lt;ref-type name="Journal Article"&gt;17&lt;/ref-type&gt;&lt;contributors&gt;&lt;authors&gt;&lt;author&gt;Venrick, EL&lt;/author&gt;&lt;/authors&gt;&lt;/contributors&gt;&lt;titles&gt;&lt;title&gt;Phytoplankton seasonality in the central North Pacific: the endless summer reconsidered&lt;/title&gt;&lt;secondary-title&gt;Limnology and Oceanography&lt;/secondary-title&gt;&lt;/titles&gt;&lt;periodical&gt;&lt;full-title&gt;Limnology and Oceanography&lt;/full-title&gt;&lt;/periodical&gt;&lt;pages&gt;1135-1149&lt;/pages&gt;&lt;volume&gt;38&lt;/volume&gt;&lt;number&gt;6&lt;/number&gt;&lt;dates&gt;&lt;year&gt;1993&lt;/year&gt;&lt;/dates&gt;&lt;isbn&gt;0024-3590&lt;/isbn&gt;&lt;urls&gt;&lt;/urls&gt;&lt;/record&gt;&lt;/Cite&gt;&lt;/EndNote&gt;</w:instrText>
      </w:r>
      <w:r w:rsidR="002F7C2D">
        <w:rPr>
          <w:rFonts w:ascii="Times New Roman" w:hAnsi="Times New Roman" w:cs="Times New Roman"/>
          <w:sz w:val="24"/>
          <w:szCs w:val="24"/>
        </w:rPr>
        <w:fldChar w:fldCharType="separate"/>
      </w:r>
      <w:r w:rsidR="005248BA">
        <w:rPr>
          <w:rFonts w:ascii="Times New Roman" w:hAnsi="Times New Roman" w:cs="Times New Roman"/>
          <w:noProof/>
          <w:sz w:val="24"/>
          <w:szCs w:val="24"/>
        </w:rPr>
        <w:t>(14)</w:t>
      </w:r>
      <w:r w:rsidR="002F7C2D">
        <w:rPr>
          <w:rFonts w:ascii="Times New Roman" w:hAnsi="Times New Roman" w:cs="Times New Roman"/>
          <w:sz w:val="24"/>
          <w:szCs w:val="24"/>
        </w:rPr>
        <w:fldChar w:fldCharType="end"/>
      </w:r>
      <w:r w:rsidR="00103611">
        <w:rPr>
          <w:rFonts w:ascii="Times New Roman" w:hAnsi="Times New Roman" w:cs="Times New Roman"/>
          <w:sz w:val="24"/>
          <w:szCs w:val="24"/>
        </w:rPr>
        <w:t>.</w:t>
      </w:r>
    </w:p>
    <w:p w14:paraId="1EF728C8" w14:textId="4B7DE5FC" w:rsidR="00212CE6" w:rsidRDefault="00DF679E" w:rsidP="009B576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HOT program has sampled </w:t>
      </w:r>
      <w:r w:rsidR="00C96F93">
        <w:rPr>
          <w:rFonts w:ascii="Times New Roman" w:hAnsi="Times New Roman" w:cs="Times New Roman"/>
          <w:sz w:val="24"/>
          <w:szCs w:val="24"/>
        </w:rPr>
        <w:t>the NPSG at Station ALOHA</w:t>
      </w:r>
      <w:r>
        <w:rPr>
          <w:rFonts w:ascii="Times New Roman" w:hAnsi="Times New Roman" w:cs="Times New Roman"/>
          <w:sz w:val="24"/>
          <w:szCs w:val="24"/>
        </w:rPr>
        <w:t xml:space="preserve"> at near monthly intervals since 1988, </w:t>
      </w:r>
      <w:r w:rsidR="004E19D9">
        <w:rPr>
          <w:rFonts w:ascii="Times New Roman" w:hAnsi="Times New Roman" w:cs="Times New Roman"/>
          <w:sz w:val="24"/>
          <w:szCs w:val="24"/>
        </w:rPr>
        <w:t xml:space="preserve">and </w:t>
      </w:r>
      <w:r w:rsidR="00C96F93">
        <w:rPr>
          <w:rFonts w:ascii="Times New Roman" w:hAnsi="Times New Roman" w:cs="Times New Roman"/>
          <w:sz w:val="24"/>
          <w:szCs w:val="24"/>
        </w:rPr>
        <w:t xml:space="preserve">found that </w:t>
      </w:r>
      <w:r w:rsidR="004E19D9">
        <w:rPr>
          <w:rFonts w:ascii="Times New Roman" w:hAnsi="Times New Roman" w:cs="Times New Roman"/>
          <w:sz w:val="24"/>
          <w:szCs w:val="24"/>
        </w:rPr>
        <w:t>blooms</w:t>
      </w:r>
      <w:r w:rsidR="00E05B8F">
        <w:rPr>
          <w:rFonts w:ascii="Times New Roman" w:hAnsi="Times New Roman" w:cs="Times New Roman"/>
          <w:sz w:val="24"/>
          <w:szCs w:val="24"/>
        </w:rPr>
        <w:t xml:space="preserve"> (enhanced CHL or specific classes of organisms)</w:t>
      </w:r>
      <w:r w:rsidR="004E19D9">
        <w:rPr>
          <w:rFonts w:ascii="Times New Roman" w:hAnsi="Times New Roman" w:cs="Times New Roman"/>
          <w:sz w:val="24"/>
          <w:szCs w:val="24"/>
        </w:rPr>
        <w:t xml:space="preserve"> are generally confined to summer months</w:t>
      </w:r>
      <w:r w:rsidR="00504415">
        <w:rPr>
          <w:rFonts w:ascii="Times New Roman" w:hAnsi="Times New Roman" w:cs="Times New Roman"/>
          <w:sz w:val="24"/>
          <w:szCs w:val="24"/>
        </w:rPr>
        <w:t xml:space="preserve"> and</w:t>
      </w:r>
      <w:r w:rsidR="004E19D9">
        <w:rPr>
          <w:rFonts w:ascii="Times New Roman" w:hAnsi="Times New Roman" w:cs="Times New Roman"/>
          <w:sz w:val="24"/>
          <w:szCs w:val="24"/>
        </w:rPr>
        <w:t xml:space="preserve"> often associated with N</w:t>
      </w:r>
      <w:r w:rsidR="004E19D9" w:rsidRPr="004E19D9">
        <w:rPr>
          <w:rFonts w:ascii="Times New Roman" w:hAnsi="Times New Roman" w:cs="Times New Roman"/>
          <w:sz w:val="24"/>
          <w:szCs w:val="24"/>
          <w:vertAlign w:val="subscript"/>
        </w:rPr>
        <w:t>2</w:t>
      </w:r>
      <w:r w:rsidR="004E19D9">
        <w:rPr>
          <w:rFonts w:ascii="Times New Roman" w:hAnsi="Times New Roman" w:cs="Times New Roman"/>
          <w:sz w:val="24"/>
          <w:szCs w:val="24"/>
        </w:rPr>
        <w:t xml:space="preserve"> fixing organisms (diazotrophs)</w:t>
      </w:r>
      <w:r>
        <w:rPr>
          <w:rFonts w:ascii="Times New Roman" w:hAnsi="Times New Roman" w:cs="Times New Roman"/>
          <w:sz w:val="24"/>
          <w:szCs w:val="24"/>
        </w:rPr>
        <w:t xml:space="preserve">. </w:t>
      </w:r>
      <w:r w:rsidR="00AC6820">
        <w:rPr>
          <w:rFonts w:ascii="Times New Roman" w:hAnsi="Times New Roman" w:cs="Times New Roman"/>
          <w:sz w:val="24"/>
          <w:szCs w:val="24"/>
        </w:rPr>
        <w:t xml:space="preserve">In 1996, a transect from Station </w:t>
      </w:r>
      <w:r w:rsidR="002810C2">
        <w:rPr>
          <w:rFonts w:ascii="Times New Roman" w:hAnsi="Times New Roman" w:cs="Times New Roman"/>
          <w:noProof/>
          <w:sz w:val="24"/>
          <w:szCs w:val="24"/>
        </w:rPr>
        <w:lastRenderedPageBreak/>
        <mc:AlternateContent>
          <mc:Choice Requires="wpi">
            <w:drawing>
              <wp:anchor distT="0" distB="0" distL="114300" distR="114300" simplePos="0" relativeHeight="251726848" behindDoc="0" locked="0" layoutInCell="1" allowOverlap="1" wp14:anchorId="6C53CF41" wp14:editId="529F3CDC">
                <wp:simplePos x="0" y="0"/>
                <wp:positionH relativeFrom="column">
                  <wp:posOffset>8674735</wp:posOffset>
                </wp:positionH>
                <wp:positionV relativeFrom="paragraph">
                  <wp:posOffset>436245</wp:posOffset>
                </wp:positionV>
                <wp:extent cx="463550" cy="225425"/>
                <wp:effectExtent l="38100" t="38100" r="31750" b="41275"/>
                <wp:wrapNone/>
                <wp:docPr id="80" name="Ink 80"/>
                <wp:cNvGraphicFramePr/>
                <a:graphic xmlns:a="http://schemas.openxmlformats.org/drawingml/2006/main">
                  <a:graphicData uri="http://schemas.microsoft.com/office/word/2010/wordprocessingInk">
                    <w14:contentPart bwMode="auto" r:id="rId37">
                      <w14:nvContentPartPr>
                        <w14:cNvContentPartPr/>
                      </w14:nvContentPartPr>
                      <w14:xfrm>
                        <a:off x="0" y="0"/>
                        <a:ext cx="463550" cy="225425"/>
                      </w14:xfrm>
                    </w14:contentPart>
                  </a:graphicData>
                </a:graphic>
              </wp:anchor>
            </w:drawing>
          </mc:Choice>
          <mc:Fallback>
            <w:pict>
              <v:shape w14:anchorId="1E073465" id="Ink 80" o:spid="_x0000_s1026" type="#_x0000_t75" style="position:absolute;margin-left:682.45pt;margin-top:33.75pt;width:37.7pt;height:18.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">
                <v:imagedata r:id="rId38" o:title=""/>
              </v:shape>
            </w:pict>
          </mc:Fallback>
        </mc:AlternateContent>
      </w:r>
      <w:r w:rsidR="00AC6820">
        <w:rPr>
          <w:rFonts w:ascii="Times New Roman" w:hAnsi="Times New Roman" w:cs="Times New Roman"/>
          <w:sz w:val="24"/>
          <w:szCs w:val="24"/>
        </w:rPr>
        <w:t xml:space="preserve">ALOHA to Station CLIMAX (28°N) utilizing a towed underway system sampling at 45m, observed a </w:t>
      </w:r>
      <w:r w:rsidR="002810C2">
        <w:rPr>
          <w:rFonts w:ascii="Times New Roman" w:hAnsi="Times New Roman" w:cs="Times New Roman"/>
          <w:noProof/>
          <w:sz w:val="24"/>
          <w:szCs w:val="24"/>
        </w:rPr>
        <mc:AlternateContent>
          <mc:Choice Requires="wpi">
            <w:drawing>
              <wp:anchor distT="0" distB="0" distL="114300" distR="114300" simplePos="0" relativeHeight="251718656" behindDoc="0" locked="0" layoutInCell="1" allowOverlap="1" wp14:anchorId="04CDCCA1" wp14:editId="20E0F790">
                <wp:simplePos x="0" y="0"/>
                <wp:positionH relativeFrom="column">
                  <wp:posOffset>7768590</wp:posOffset>
                </wp:positionH>
                <wp:positionV relativeFrom="paragraph">
                  <wp:posOffset>567055</wp:posOffset>
                </wp:positionV>
                <wp:extent cx="56520" cy="79920"/>
                <wp:effectExtent l="38100" t="38100" r="32385" b="34925"/>
                <wp:wrapNone/>
                <wp:docPr id="72" name="Ink 72"/>
                <wp:cNvGraphicFramePr/>
                <a:graphic xmlns:a="http://schemas.openxmlformats.org/drawingml/2006/main">
                  <a:graphicData uri="http://schemas.microsoft.com/office/word/2010/wordprocessingInk">
                    <w14:contentPart bwMode="auto" r:id="rId39">
                      <w14:nvContentPartPr>
                        <w14:cNvContentPartPr/>
                      </w14:nvContentPartPr>
                      <w14:xfrm>
                        <a:off x="0" y="0"/>
                        <a:ext cx="56520" cy="79920"/>
                      </w14:xfrm>
                    </w14:contentPart>
                  </a:graphicData>
                </a:graphic>
              </wp:anchor>
            </w:drawing>
          </mc:Choice>
          <mc:Fallback>
            <w:pict>
              <v:shape w14:anchorId="5968D22F" id="Ink 72" o:spid="_x0000_s1026" type="#_x0000_t75" style="position:absolute;margin-left:611.1pt;margin-top:44.05pt;width:5.65pt;height: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">
                <v:imagedata r:id="rId40"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20704" behindDoc="0" locked="0" layoutInCell="1" allowOverlap="1" wp14:anchorId="5DB82721" wp14:editId="5035D421">
                <wp:simplePos x="0" y="0"/>
                <wp:positionH relativeFrom="column">
                  <wp:posOffset>10088245</wp:posOffset>
                </wp:positionH>
                <wp:positionV relativeFrom="paragraph">
                  <wp:posOffset>824865</wp:posOffset>
                </wp:positionV>
                <wp:extent cx="27000" cy="56520"/>
                <wp:effectExtent l="38100" t="38100" r="36830" b="32385"/>
                <wp:wrapNone/>
                <wp:docPr id="74" name="Ink 74"/>
                <wp:cNvGraphicFramePr/>
                <a:graphic xmlns:a="http://schemas.openxmlformats.org/drawingml/2006/main">
                  <a:graphicData uri="http://schemas.microsoft.com/office/word/2010/wordprocessingInk">
                    <w14:contentPart bwMode="auto" r:id="rId41">
                      <w14:nvContentPartPr>
                        <w14:cNvContentPartPr/>
                      </w14:nvContentPartPr>
                      <w14:xfrm>
                        <a:off x="0" y="0"/>
                        <a:ext cx="27000" cy="56520"/>
                      </w14:xfrm>
                    </w14:contentPart>
                  </a:graphicData>
                </a:graphic>
              </wp:anchor>
            </w:drawing>
          </mc:Choice>
          <mc:Fallback>
            <w:pict>
              <v:shape w14:anchorId="6DE0811C" id="Ink 74" o:spid="_x0000_s1026" type="#_x0000_t75" style="position:absolute;margin-left:793.8pt;margin-top:64.35pt;width:3.3pt;height:5.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">
                <v:imagedata r:id="rId42"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19680" behindDoc="0" locked="0" layoutInCell="1" allowOverlap="1" wp14:anchorId="773EA97E" wp14:editId="7C108AF4">
                <wp:simplePos x="0" y="0"/>
                <wp:positionH relativeFrom="column">
                  <wp:posOffset>8377555</wp:posOffset>
                </wp:positionH>
                <wp:positionV relativeFrom="paragraph">
                  <wp:posOffset>613410</wp:posOffset>
                </wp:positionV>
                <wp:extent cx="33480" cy="74880"/>
                <wp:effectExtent l="38100" t="38100" r="30480" b="40005"/>
                <wp:wrapNone/>
                <wp:docPr id="73" name="Ink 73"/>
                <wp:cNvGraphicFramePr/>
                <a:graphic xmlns:a="http://schemas.openxmlformats.org/drawingml/2006/main">
                  <a:graphicData uri="http://schemas.microsoft.com/office/word/2010/wordprocessingInk">
                    <w14:contentPart bwMode="auto" r:id="rId43">
                      <w14:nvContentPartPr>
                        <w14:cNvContentPartPr/>
                      </w14:nvContentPartPr>
                      <w14:xfrm>
                        <a:off x="0" y="0"/>
                        <a:ext cx="33480" cy="74880"/>
                      </w14:xfrm>
                    </w14:contentPart>
                  </a:graphicData>
                </a:graphic>
              </wp:anchor>
            </w:drawing>
          </mc:Choice>
          <mc:Fallback>
            <w:pict>
              <v:shape w14:anchorId="33E5009C" id="Ink 73" o:spid="_x0000_s1026" type="#_x0000_t75" style="position:absolute;margin-left:659.1pt;margin-top:47.7pt;width:3.8pt;height:7.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">
                <v:imagedata r:id="rId44" o:title=""/>
              </v:shape>
            </w:pict>
          </mc:Fallback>
        </mc:AlternateContent>
      </w:r>
      <w:r w:rsidR="00AC6820">
        <w:rPr>
          <w:rFonts w:ascii="Times New Roman" w:hAnsi="Times New Roman" w:cs="Times New Roman"/>
          <w:sz w:val="24"/>
          <w:szCs w:val="24"/>
        </w:rPr>
        <w:t>large bloom spanning ~250 m with peak CHL concentrations of ~0.4 mg m</w:t>
      </w:r>
      <w:r w:rsidR="00AC6820">
        <w:rPr>
          <w:rFonts w:ascii="Times New Roman" w:hAnsi="Times New Roman" w:cs="Times New Roman"/>
          <w:sz w:val="24"/>
          <w:szCs w:val="24"/>
          <w:vertAlign w:val="superscript"/>
        </w:rPr>
        <w:t>-3</w:t>
      </w:r>
      <w:r w:rsidR="00AC6820">
        <w:rPr>
          <w:rFonts w:ascii="Times New Roman" w:hAnsi="Times New Roman" w:cs="Times New Roman"/>
          <w:sz w:val="24"/>
          <w:szCs w:val="24"/>
        </w:rPr>
        <w:t xml:space="preserve">. Net tows along this transect </w:t>
      </w:r>
      <w:bookmarkStart w:id="3" w:name="_GoBack"/>
      <w:del w:id="4" w:author="James Ash" w:date="2022-09-06T17:03:00Z">
        <w:r w:rsidR="002810C2" w:rsidDel="002810C2">
          <w:rPr>
            <w:rFonts w:ascii="Times New Roman" w:hAnsi="Times New Roman" w:cs="Times New Roman"/>
            <w:noProof/>
            <w:sz w:val="24"/>
            <w:szCs w:val="24"/>
          </w:rPr>
          <mc:AlternateContent>
            <mc:Choice Requires="wpi">
              <w:drawing>
                <wp:anchor distT="0" distB="0" distL="114300" distR="114300" simplePos="0" relativeHeight="251717632" behindDoc="0" locked="0" layoutInCell="1" allowOverlap="1" wp14:anchorId="47C1EE2E" wp14:editId="3AB4C3B6">
                  <wp:simplePos x="0" y="0"/>
                  <wp:positionH relativeFrom="column">
                    <wp:posOffset>8184590</wp:posOffset>
                  </wp:positionH>
                  <wp:positionV relativeFrom="paragraph">
                    <wp:posOffset>1072515</wp:posOffset>
                  </wp:positionV>
                  <wp:extent cx="66600" cy="360"/>
                  <wp:effectExtent l="25400" t="38100" r="35560" b="38100"/>
                  <wp:wrapNone/>
                  <wp:docPr id="71" name="Ink 71"/>
                  <wp:cNvGraphicFramePr/>
                  <a:graphic xmlns:a="http://schemas.openxmlformats.org/drawingml/2006/main">
                    <a:graphicData uri="http://schemas.microsoft.com/office/word/2010/wordprocessingInk">
                      <w14:contentPart bwMode="auto" r:id="rId45">
                        <w14:nvContentPartPr>
                          <w14:cNvContentPartPr/>
                        </w14:nvContentPartPr>
                        <w14:xfrm>
                          <a:off x="0" y="0"/>
                          <a:ext cx="66600" cy="360"/>
                        </w14:xfrm>
                      </w14:contentPart>
                    </a:graphicData>
                  </a:graphic>
                </wp:anchor>
              </w:drawing>
            </mc:Choice>
            <mc:Fallback>
              <w:pict>
                <v:shape w14:anchorId="0E5CBEB7" id="Ink 71" o:spid="_x0000_s1026" type="#_x0000_t75" style="position:absolute;margin-left:643.85pt;margin-top:83.85pt;width:6.5pt;height: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">
                  <v:imagedata r:id="rId46" o:title=""/>
                </v:shape>
              </w:pict>
            </mc:Fallback>
          </mc:AlternateContent>
        </w:r>
      </w:del>
      <w:bookmarkEnd w:id="3"/>
      <w:r w:rsidR="002810C2">
        <w:rPr>
          <w:rFonts w:ascii="Times New Roman" w:hAnsi="Times New Roman" w:cs="Times New Roman"/>
          <w:noProof/>
          <w:sz w:val="24"/>
          <w:szCs w:val="24"/>
        </w:rPr>
        <mc:AlternateContent>
          <mc:Choice Requires="wpi">
            <w:drawing>
              <wp:anchor distT="0" distB="0" distL="114300" distR="114300" simplePos="0" relativeHeight="251725824" behindDoc="0" locked="0" layoutInCell="1" allowOverlap="1" wp14:anchorId="0AAE2A1F" wp14:editId="1C31D6AF">
                <wp:simplePos x="0" y="0"/>
                <wp:positionH relativeFrom="column">
                  <wp:posOffset>8659495</wp:posOffset>
                </wp:positionH>
                <wp:positionV relativeFrom="paragraph">
                  <wp:posOffset>998855</wp:posOffset>
                </wp:positionV>
                <wp:extent cx="3600" cy="3600"/>
                <wp:effectExtent l="38100" t="25400" r="34925" b="34925"/>
                <wp:wrapNone/>
                <wp:docPr id="79" name="Ink 79"/>
                <wp:cNvGraphicFramePr/>
                <a:graphic xmlns:a="http://schemas.openxmlformats.org/drawingml/2006/main">
                  <a:graphicData uri="http://schemas.microsoft.com/office/word/2010/wordprocessingInk">
                    <w14:contentPart bwMode="auto" r:id="rId47">
                      <w14:nvContentPartPr>
                        <w14:cNvContentPartPr/>
                      </w14:nvContentPartPr>
                      <w14:xfrm>
                        <a:off x="0" y="0"/>
                        <a:ext cx="3600" cy="3600"/>
                      </w14:xfrm>
                    </w14:contentPart>
                  </a:graphicData>
                </a:graphic>
              </wp:anchor>
            </w:drawing>
          </mc:Choice>
          <mc:Fallback>
            <w:pict>
              <v:shape w14:anchorId="2ECD2F37" id="Ink 79" o:spid="_x0000_s1026" type="#_x0000_t75" style="position:absolute;margin-left:681.4pt;margin-top:78.2pt;width:1.2pt;height: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">
                <v:imagedata r:id="rId48"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23776" behindDoc="0" locked="0" layoutInCell="1" allowOverlap="1" wp14:anchorId="5E85491C" wp14:editId="0BDC6C62">
                <wp:simplePos x="0" y="0"/>
                <wp:positionH relativeFrom="column">
                  <wp:posOffset>7712075</wp:posOffset>
                </wp:positionH>
                <wp:positionV relativeFrom="paragraph">
                  <wp:posOffset>1012825</wp:posOffset>
                </wp:positionV>
                <wp:extent cx="76680" cy="66240"/>
                <wp:effectExtent l="38100" t="38100" r="0" b="35560"/>
                <wp:wrapNone/>
                <wp:docPr id="77" name="Ink 77"/>
                <wp:cNvGraphicFramePr/>
                <a:graphic xmlns:a="http://schemas.openxmlformats.org/drawingml/2006/main">
                  <a:graphicData uri="http://schemas.microsoft.com/office/word/2010/wordprocessingInk">
                    <w14:contentPart bwMode="auto" r:id="rId49">
                      <w14:nvContentPartPr>
                        <w14:cNvContentPartPr/>
                      </w14:nvContentPartPr>
                      <w14:xfrm>
                        <a:off x="0" y="0"/>
                        <a:ext cx="76680" cy="66240"/>
                      </w14:xfrm>
                    </w14:contentPart>
                  </a:graphicData>
                </a:graphic>
              </wp:anchor>
            </w:drawing>
          </mc:Choice>
          <mc:Fallback>
            <w:pict>
              <v:shape w14:anchorId="666225D0" id="Ink 77" o:spid="_x0000_s1026" type="#_x0000_t75" style="position:absolute;margin-left:606.65pt;margin-top:79.15pt;width:7.25pt;height:6.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">
                <v:imagedata r:id="rId50"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6042DD3A" wp14:editId="05506753">
                <wp:simplePos x="0" y="0"/>
                <wp:positionH relativeFrom="column">
                  <wp:posOffset>9030335</wp:posOffset>
                </wp:positionH>
                <wp:positionV relativeFrom="paragraph">
                  <wp:posOffset>922020</wp:posOffset>
                </wp:positionV>
                <wp:extent cx="46800" cy="49320"/>
                <wp:effectExtent l="38100" t="38100" r="17145" b="40005"/>
                <wp:wrapNone/>
                <wp:docPr id="75" name="Ink 75"/>
                <wp:cNvGraphicFramePr/>
                <a:graphic xmlns:a="http://schemas.openxmlformats.org/drawingml/2006/main">
                  <a:graphicData uri="http://schemas.microsoft.com/office/word/2010/wordprocessingInk">
                    <w14:contentPart bwMode="auto" r:id="rId51">
                      <w14:nvContentPartPr>
                        <w14:cNvContentPartPr/>
                      </w14:nvContentPartPr>
                      <w14:xfrm>
                        <a:off x="0" y="0"/>
                        <a:ext cx="46800" cy="49320"/>
                      </w14:xfrm>
                    </w14:contentPart>
                  </a:graphicData>
                </a:graphic>
              </wp:anchor>
            </w:drawing>
          </mc:Choice>
          <mc:Fallback>
            <w:pict>
              <v:shape w14:anchorId="26B20569" id="Ink 75" o:spid="_x0000_s1026" type="#_x0000_t75" style="position:absolute;margin-left:710.45pt;margin-top:1in;width:4.9pt;height:5.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">
                <v:imagedata r:id="rId52"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24800" behindDoc="0" locked="0" layoutInCell="1" allowOverlap="1" wp14:anchorId="5C6278B7" wp14:editId="4CF2F899">
                <wp:simplePos x="0" y="0"/>
                <wp:positionH relativeFrom="column">
                  <wp:posOffset>8689340</wp:posOffset>
                </wp:positionH>
                <wp:positionV relativeFrom="paragraph">
                  <wp:posOffset>927735</wp:posOffset>
                </wp:positionV>
                <wp:extent cx="43560" cy="43560"/>
                <wp:effectExtent l="25400" t="38100" r="33020" b="33020"/>
                <wp:wrapNone/>
                <wp:docPr id="78" name="Ink 78"/>
                <wp:cNvGraphicFramePr/>
                <a:graphic xmlns:a="http://schemas.openxmlformats.org/drawingml/2006/main">
                  <a:graphicData uri="http://schemas.microsoft.com/office/word/2010/wordprocessingInk">
                    <w14:contentPart bwMode="auto" r:id="rId53">
                      <w14:nvContentPartPr>
                        <w14:cNvContentPartPr/>
                      </w14:nvContentPartPr>
                      <w14:xfrm>
                        <a:off x="0" y="0"/>
                        <a:ext cx="43560" cy="43560"/>
                      </w14:xfrm>
                    </w14:contentPart>
                  </a:graphicData>
                </a:graphic>
              </wp:anchor>
            </w:drawing>
          </mc:Choice>
          <mc:Fallback>
            <w:pict>
              <v:shape w14:anchorId="2AD11BD4" id="Ink 78" o:spid="_x0000_s1026" type="#_x0000_t75" style="position:absolute;margin-left:683.6pt;margin-top:72.45pt;width:4.65pt;height:4.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">
                <v:imagedata r:id="rId54"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15584" behindDoc="0" locked="0" layoutInCell="1" allowOverlap="1" wp14:anchorId="2E52338E" wp14:editId="061BD240">
                <wp:simplePos x="0" y="0"/>
                <wp:positionH relativeFrom="column">
                  <wp:posOffset>10335895</wp:posOffset>
                </wp:positionH>
                <wp:positionV relativeFrom="paragraph">
                  <wp:posOffset>1078865</wp:posOffset>
                </wp:positionV>
                <wp:extent cx="69840" cy="53280"/>
                <wp:effectExtent l="38100" t="38100" r="32385" b="36195"/>
                <wp:wrapNone/>
                <wp:docPr id="69" name="Ink 69"/>
                <wp:cNvGraphicFramePr/>
                <a:graphic xmlns:a="http://schemas.openxmlformats.org/drawingml/2006/main">
                  <a:graphicData uri="http://schemas.microsoft.com/office/word/2010/wordprocessingInk">
                    <w14:contentPart bwMode="auto" r:id="rId55">
                      <w14:nvContentPartPr>
                        <w14:cNvContentPartPr/>
                      </w14:nvContentPartPr>
                      <w14:xfrm>
                        <a:off x="0" y="0"/>
                        <a:ext cx="69840" cy="53280"/>
                      </w14:xfrm>
                    </w14:contentPart>
                  </a:graphicData>
                </a:graphic>
              </wp:anchor>
            </w:drawing>
          </mc:Choice>
          <mc:Fallback>
            <w:pict>
              <v:shape w14:anchorId="5C57D083" id="Ink 69" o:spid="_x0000_s1026" type="#_x0000_t75" style="position:absolute;margin-left:813.3pt;margin-top:84.4pt;width:6.7pt;height:5.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">
                <v:imagedata r:id="rId56"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16608" behindDoc="0" locked="0" layoutInCell="1" allowOverlap="1" wp14:anchorId="06406E60" wp14:editId="4B0FB46D">
                <wp:simplePos x="0" y="0"/>
                <wp:positionH relativeFrom="column">
                  <wp:posOffset>8941435</wp:posOffset>
                </wp:positionH>
                <wp:positionV relativeFrom="paragraph">
                  <wp:posOffset>953770</wp:posOffset>
                </wp:positionV>
                <wp:extent cx="59760" cy="79920"/>
                <wp:effectExtent l="38100" t="38100" r="29210" b="34925"/>
                <wp:wrapNone/>
                <wp:docPr id="70" name="Ink 70"/>
                <wp:cNvGraphicFramePr/>
                <a:graphic xmlns:a="http://schemas.openxmlformats.org/drawingml/2006/main">
                  <a:graphicData uri="http://schemas.microsoft.com/office/word/2010/wordprocessingInk">
                    <w14:contentPart bwMode="auto" r:id="rId57">
                      <w14:nvContentPartPr>
                        <w14:cNvContentPartPr/>
                      </w14:nvContentPartPr>
                      <w14:xfrm>
                        <a:off x="0" y="0"/>
                        <a:ext cx="59760" cy="79920"/>
                      </w14:xfrm>
                    </w14:contentPart>
                  </a:graphicData>
                </a:graphic>
              </wp:anchor>
            </w:drawing>
          </mc:Choice>
          <mc:Fallback>
            <w:pict>
              <v:shape w14:anchorId="65EB2938" id="Ink 70" o:spid="_x0000_s1026" type="#_x0000_t75" style="position:absolute;margin-left:703.45pt;margin-top:74.5pt;width:5.85pt;height: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">
                <v:imagedata r:id="rId58"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67868ED6" wp14:editId="25198F47">
                <wp:simplePos x="0" y="0"/>
                <wp:positionH relativeFrom="column">
                  <wp:posOffset>9142095</wp:posOffset>
                </wp:positionH>
                <wp:positionV relativeFrom="paragraph">
                  <wp:posOffset>1139190</wp:posOffset>
                </wp:positionV>
                <wp:extent cx="109800" cy="86040"/>
                <wp:effectExtent l="38100" t="38100" r="0" b="41275"/>
                <wp:wrapNone/>
                <wp:docPr id="67" name="Ink 67"/>
                <wp:cNvGraphicFramePr/>
                <a:graphic xmlns:a="http://schemas.openxmlformats.org/drawingml/2006/main">
                  <a:graphicData uri="http://schemas.microsoft.com/office/word/2010/wordprocessingInk">
                    <w14:contentPart bwMode="auto" r:id="rId59">
                      <w14:nvContentPartPr>
                        <w14:cNvContentPartPr/>
                      </w14:nvContentPartPr>
                      <w14:xfrm>
                        <a:off x="0" y="0"/>
                        <a:ext cx="109800" cy="86040"/>
                      </w14:xfrm>
                    </w14:contentPart>
                  </a:graphicData>
                </a:graphic>
              </wp:anchor>
            </w:drawing>
          </mc:Choice>
          <mc:Fallback>
            <w:pict>
              <v:shape w14:anchorId="79036DCC" id="Ink 67" o:spid="_x0000_s1026" type="#_x0000_t75" style="position:absolute;margin-left:719.25pt;margin-top:89.1pt;width:9.85pt;height:7.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">
                <v:imagedata r:id="rId60" o:title=""/>
              </v:shape>
            </w:pict>
          </mc:Fallback>
        </mc:AlternateContent>
      </w:r>
      <w:r w:rsidR="002810C2">
        <w:rPr>
          <w:rFonts w:ascii="Times New Roman" w:hAnsi="Times New Roman" w:cs="Times New Roman"/>
          <w:noProof/>
          <w:sz w:val="24"/>
          <w:szCs w:val="24"/>
        </w:rPr>
        <mc:AlternateContent>
          <mc:Choice Requires="wpi">
            <w:drawing>
              <wp:anchor distT="0" distB="0" distL="114300" distR="114300" simplePos="0" relativeHeight="251714560" behindDoc="0" locked="0" layoutInCell="1" allowOverlap="1" wp14:anchorId="1AB7F0B1" wp14:editId="404B092E">
                <wp:simplePos x="0" y="0"/>
                <wp:positionH relativeFrom="column">
                  <wp:posOffset>8784590</wp:posOffset>
                </wp:positionH>
                <wp:positionV relativeFrom="paragraph">
                  <wp:posOffset>1200150</wp:posOffset>
                </wp:positionV>
                <wp:extent cx="89535" cy="106045"/>
                <wp:effectExtent l="38100" t="38100" r="12065" b="33655"/>
                <wp:wrapNone/>
                <wp:docPr id="68" name="Ink 68"/>
                <wp:cNvGraphicFramePr/>
                <a:graphic xmlns:a="http://schemas.openxmlformats.org/drawingml/2006/main">
                  <a:graphicData uri="http://schemas.microsoft.com/office/word/2010/wordprocessingInk">
                    <w14:contentPart bwMode="auto" r:id="rId61">
                      <w14:nvContentPartPr>
                        <w14:cNvContentPartPr/>
                      </w14:nvContentPartPr>
                      <w14:xfrm>
                        <a:off x="0" y="0"/>
                        <a:ext cx="89535" cy="106045"/>
                      </w14:xfrm>
                    </w14:contentPart>
                  </a:graphicData>
                </a:graphic>
              </wp:anchor>
            </w:drawing>
          </mc:Choice>
          <mc:Fallback>
            <w:pict>
              <v:shape w14:anchorId="562F6CF7" id="Ink 68" o:spid="_x0000_s1026" type="#_x0000_t75" style="position:absolute;margin-left:691.1pt;margin-top:93.9pt;width:8.25pt;height:9.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">
                <v:imagedata r:id="rId62" o:title=""/>
              </v:shape>
            </w:pict>
          </mc:Fallback>
        </mc:AlternateContent>
      </w:r>
      <w:r w:rsidR="00AC6820">
        <w:rPr>
          <w:rFonts w:ascii="Times New Roman" w:hAnsi="Times New Roman" w:cs="Times New Roman"/>
          <w:sz w:val="24"/>
          <w:szCs w:val="24"/>
        </w:rPr>
        <w:t xml:space="preserve">revealed </w:t>
      </w:r>
      <w:r w:rsidR="00C33A19">
        <w:rPr>
          <w:rFonts w:ascii="Times New Roman" w:hAnsi="Times New Roman" w:cs="Times New Roman"/>
          <w:sz w:val="24"/>
          <w:szCs w:val="24"/>
        </w:rPr>
        <w:t xml:space="preserve">high concentrations of the diazotroph </w:t>
      </w:r>
      <w:r w:rsidR="00C33A19" w:rsidRPr="00C33A19">
        <w:rPr>
          <w:rFonts w:ascii="Times New Roman" w:hAnsi="Times New Roman" w:cs="Times New Roman"/>
          <w:i/>
          <w:sz w:val="24"/>
          <w:szCs w:val="24"/>
        </w:rPr>
        <w:t>Trichodesmium</w:t>
      </w:r>
      <w:r w:rsidR="00C33A19">
        <w:rPr>
          <w:rFonts w:ascii="Times New Roman" w:hAnsi="Times New Roman" w:cs="Times New Roman"/>
          <w:sz w:val="24"/>
          <w:szCs w:val="24"/>
        </w:rPr>
        <w:t xml:space="preserve"> and pigment analyses indicated high levels </w:t>
      </w:r>
      <w:r w:rsidR="002810C2">
        <w:rPr>
          <w:rFonts w:ascii="Times New Roman" w:hAnsi="Times New Roman" w:cs="Times New Roman"/>
          <w:noProof/>
          <w:sz w:val="24"/>
          <w:szCs w:val="24"/>
        </w:rPr>
        <mc:AlternateContent>
          <mc:Choice Requires="wpi">
            <w:drawing>
              <wp:anchor distT="0" distB="0" distL="114300" distR="114300" simplePos="0" relativeHeight="251722752" behindDoc="0" locked="0" layoutInCell="1" allowOverlap="1" wp14:anchorId="1260BDA5" wp14:editId="207A1668">
                <wp:simplePos x="0" y="0"/>
                <wp:positionH relativeFrom="column">
                  <wp:posOffset>8258810</wp:posOffset>
                </wp:positionH>
                <wp:positionV relativeFrom="paragraph">
                  <wp:posOffset>1392555</wp:posOffset>
                </wp:positionV>
                <wp:extent cx="27000" cy="46800"/>
                <wp:effectExtent l="38100" t="38100" r="24130" b="29845"/>
                <wp:wrapNone/>
                <wp:docPr id="76" name="Ink 76"/>
                <wp:cNvGraphicFramePr/>
                <a:graphic xmlns:a="http://schemas.openxmlformats.org/drawingml/2006/main">
                  <a:graphicData uri="http://schemas.microsoft.com/office/word/2010/wordprocessingInk">
                    <w14:contentPart bwMode="auto" r:id="rId63">
                      <w14:nvContentPartPr>
                        <w14:cNvContentPartPr/>
                      </w14:nvContentPartPr>
                      <w14:xfrm>
                        <a:off x="0" y="0"/>
                        <a:ext cx="27000" cy="46800"/>
                      </w14:xfrm>
                    </w14:contentPart>
                  </a:graphicData>
                </a:graphic>
              </wp:anchor>
            </w:drawing>
          </mc:Choice>
          <mc:Fallback>
            <w:pict>
              <v:shape w14:anchorId="6FE0064A" id="Ink 76" o:spid="_x0000_s1026" type="#_x0000_t75" style="position:absolute;margin-left:649.7pt;margin-top:109.05pt;width:3.35pt;height:4.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">
                <v:imagedata r:id="rId64"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2512" behindDoc="0" locked="0" layoutInCell="1" allowOverlap="1" wp14:anchorId="386DCAE6" wp14:editId="061F9712">
                <wp:simplePos x="0" y="0"/>
                <wp:positionH relativeFrom="column">
                  <wp:posOffset>4654722</wp:posOffset>
                </wp:positionH>
                <wp:positionV relativeFrom="paragraph">
                  <wp:posOffset>1242157</wp:posOffset>
                </wp:positionV>
                <wp:extent cx="10440" cy="36720"/>
                <wp:effectExtent l="25400" t="38100" r="27940" b="40005"/>
                <wp:wrapNone/>
                <wp:docPr id="64" name="Ink 6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E05A51D" id="Ink 64" o:spid="_x0000_s1026" type="#_x0000_t75" style="position:absolute;margin-left:365.9pt;margin-top:97.2pt;width:2pt;height:4.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">
                <v:imagedata r:id="rId66"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1488" behindDoc="0" locked="0" layoutInCell="1" allowOverlap="1" wp14:anchorId="260CEB69" wp14:editId="296F5B49">
                <wp:simplePos x="0" y="0"/>
                <wp:positionH relativeFrom="column">
                  <wp:posOffset>4621602</wp:posOffset>
                </wp:positionH>
                <wp:positionV relativeFrom="paragraph">
                  <wp:posOffset>1242157</wp:posOffset>
                </wp:positionV>
                <wp:extent cx="3600" cy="33480"/>
                <wp:effectExtent l="38100" t="25400" r="34925" b="30480"/>
                <wp:wrapNone/>
                <wp:docPr id="63" name="Ink 63"/>
                <wp:cNvGraphicFramePr/>
                <a:graphic xmlns:a="http://schemas.openxmlformats.org/drawingml/2006/main">
                  <a:graphicData uri="http://schemas.microsoft.com/office/word/2010/wordprocessingInk">
                    <w14:contentPart bwMode="auto" r:id="rId67">
                      <w14:nvContentPartPr>
                        <w14:cNvContentPartPr/>
                      </w14:nvContentPartPr>
                      <w14:xfrm>
                        <a:off x="0" y="0"/>
                        <a:ext cx="3600" cy="33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C3E20F8" id="Ink 63" o:spid="_x0000_s1026" type="#_x0000_t75" style="position:absolute;margin-left:363.3pt;margin-top:97.2pt;width:1.5pt;height:3.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">
                <v:imagedata r:id="rId68"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0464" behindDoc="0" locked="0" layoutInCell="1" allowOverlap="1" wp14:anchorId="54B958CD" wp14:editId="286EEAE2">
                <wp:simplePos x="0" y="0"/>
                <wp:positionH relativeFrom="column">
                  <wp:posOffset>4528722</wp:posOffset>
                </wp:positionH>
                <wp:positionV relativeFrom="paragraph">
                  <wp:posOffset>1245397</wp:posOffset>
                </wp:positionV>
                <wp:extent cx="83160" cy="109800"/>
                <wp:effectExtent l="38100" t="38100" r="31750" b="30480"/>
                <wp:wrapNone/>
                <wp:docPr id="62" name="Ink 62"/>
                <wp:cNvGraphicFramePr/>
                <a:graphic xmlns:a="http://schemas.openxmlformats.org/drawingml/2006/main">
                  <a:graphicData uri="http://schemas.microsoft.com/office/word/2010/wordprocessingInk">
                    <w14:contentPart bwMode="auto" r:id="rId69">
                      <w14:nvContentPartPr>
                        <w14:cNvContentPartPr/>
                      </w14:nvContentPartPr>
                      <w14:xfrm>
                        <a:off x="0" y="0"/>
                        <a:ext cx="83160" cy="1098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DD0BBD3" id="Ink 62" o:spid="_x0000_s1026" type="#_x0000_t75" style="position:absolute;margin-left:356pt;margin-top:97.45pt;width:7.8pt;height: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">
                <v:imagedata r:id="rId70"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9440" behindDoc="0" locked="0" layoutInCell="1" allowOverlap="1" wp14:anchorId="327E68D6" wp14:editId="3DF4EB7E">
                <wp:simplePos x="0" y="0"/>
                <wp:positionH relativeFrom="column">
                  <wp:posOffset>4465722</wp:posOffset>
                </wp:positionH>
                <wp:positionV relativeFrom="paragraph">
                  <wp:posOffset>1285357</wp:posOffset>
                </wp:positionV>
                <wp:extent cx="23400" cy="39960"/>
                <wp:effectExtent l="38100" t="38100" r="27940" b="36830"/>
                <wp:wrapNone/>
                <wp:docPr id="61" name="Ink 61"/>
                <wp:cNvGraphicFramePr/>
                <a:graphic xmlns:a="http://schemas.openxmlformats.org/drawingml/2006/main">
                  <a:graphicData uri="http://schemas.microsoft.com/office/word/2010/wordprocessingInk">
                    <w14:contentPart bwMode="auto" r:id="rId71">
                      <w14:nvContentPartPr>
                        <w14:cNvContentPartPr/>
                      </w14:nvContentPartPr>
                      <w14:xfrm>
                        <a:off x="0" y="0"/>
                        <a:ext cx="2340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5B88705" id="Ink 61" o:spid="_x0000_s1026" type="#_x0000_t75" style="position:absolute;margin-left:351.05pt;margin-top:100.6pt;width:3.1pt;height:4.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">
                <v:imagedata r:id="rId72"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3AC29567" wp14:editId="19FD94DF">
                <wp:simplePos x="0" y="0"/>
                <wp:positionH relativeFrom="column">
                  <wp:posOffset>4366362</wp:posOffset>
                </wp:positionH>
                <wp:positionV relativeFrom="paragraph">
                  <wp:posOffset>1273837</wp:posOffset>
                </wp:positionV>
                <wp:extent cx="102960" cy="51480"/>
                <wp:effectExtent l="38100" t="25400" r="36830" b="37465"/>
                <wp:wrapNone/>
                <wp:docPr id="60" name="Ink 60"/>
                <wp:cNvGraphicFramePr/>
                <a:graphic xmlns:a="http://schemas.openxmlformats.org/drawingml/2006/main">
                  <a:graphicData uri="http://schemas.microsoft.com/office/word/2010/wordprocessingInk">
                    <w14:contentPart bwMode="auto" r:id="rId73">
                      <w14:nvContentPartPr>
                        <w14:cNvContentPartPr/>
                      </w14:nvContentPartPr>
                      <w14:xfrm>
                        <a:off x="0" y="0"/>
                        <a:ext cx="102960" cy="51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D03757D" id="Ink 60" o:spid="_x0000_s1026" type="#_x0000_t75" style="position:absolute;margin-left:343.2pt;margin-top:99.7pt;width:9.3pt;height:5.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">
                <v:imagedata r:id="rId74"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4B592D6" wp14:editId="24DC42B4">
                <wp:simplePos x="0" y="0"/>
                <wp:positionH relativeFrom="column">
                  <wp:posOffset>4286802</wp:posOffset>
                </wp:positionH>
                <wp:positionV relativeFrom="paragraph">
                  <wp:posOffset>1268797</wp:posOffset>
                </wp:positionV>
                <wp:extent cx="43560" cy="56520"/>
                <wp:effectExtent l="38100" t="38100" r="20320" b="32385"/>
                <wp:wrapNone/>
                <wp:docPr id="59" name="Ink 59"/>
                <wp:cNvGraphicFramePr/>
                <a:graphic xmlns:a="http://schemas.openxmlformats.org/drawingml/2006/main">
                  <a:graphicData uri="http://schemas.microsoft.com/office/word/2010/wordprocessingInk">
                    <w14:contentPart bwMode="auto" r:id="rId75">
                      <w14:nvContentPartPr>
                        <w14:cNvContentPartPr/>
                      </w14:nvContentPartPr>
                      <w14:xfrm>
                        <a:off x="0" y="0"/>
                        <a:ext cx="43560" cy="56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E2D763A" id="Ink 59" o:spid="_x0000_s1026" type="#_x0000_t75" style="position:absolute;margin-left:336.95pt;margin-top:99.3pt;width:4.65pt;height:5.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">
                <v:imagedata r:id="rId76"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66D42761" wp14:editId="6B4E7ABE">
                <wp:simplePos x="0" y="0"/>
                <wp:positionH relativeFrom="column">
                  <wp:posOffset>4207242</wp:posOffset>
                </wp:positionH>
                <wp:positionV relativeFrom="paragraph">
                  <wp:posOffset>1265557</wp:posOffset>
                </wp:positionV>
                <wp:extent cx="10440" cy="360"/>
                <wp:effectExtent l="25400" t="38100" r="27940" b="38100"/>
                <wp:wrapNone/>
                <wp:docPr id="58" name="Ink 58"/>
                <wp:cNvGraphicFramePr/>
                <a:graphic xmlns:a="http://schemas.openxmlformats.org/drawingml/2006/main">
                  <a:graphicData uri="http://schemas.microsoft.com/office/word/2010/wordprocessingInk">
                    <w14:contentPart bwMode="auto" r:id="rId77">
                      <w14:nvContentPartPr>
                        <w14:cNvContentPartPr/>
                      </w14:nvContentPartPr>
                      <w14:xfrm>
                        <a:off x="0" y="0"/>
                        <a:ext cx="10440" cy="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381D22E" id="Ink 58" o:spid="_x0000_s1026" type="#_x0000_t75" style="position:absolute;margin-left:330.7pt;margin-top:99.05pt;width:2pt;height: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">
                <v:imagedata r:id="rId78"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5344" behindDoc="0" locked="0" layoutInCell="1" allowOverlap="1" wp14:anchorId="7519CB52" wp14:editId="58588507">
                <wp:simplePos x="0" y="0"/>
                <wp:positionH relativeFrom="column">
                  <wp:posOffset>4227402</wp:posOffset>
                </wp:positionH>
                <wp:positionV relativeFrom="paragraph">
                  <wp:posOffset>1301917</wp:posOffset>
                </wp:positionV>
                <wp:extent cx="16920" cy="27000"/>
                <wp:effectExtent l="38100" t="25400" r="34290" b="36830"/>
                <wp:wrapNone/>
                <wp:docPr id="57" name="Ink 57"/>
                <wp:cNvGraphicFramePr/>
                <a:graphic xmlns:a="http://schemas.openxmlformats.org/drawingml/2006/main">
                  <a:graphicData uri="http://schemas.microsoft.com/office/word/2010/wordprocessingInk">
                    <w14:contentPart bwMode="auto" r:id="rId79">
                      <w14:nvContentPartPr>
                        <w14:cNvContentPartPr/>
                      </w14:nvContentPartPr>
                      <w14:xfrm>
                        <a:off x="0" y="0"/>
                        <a:ext cx="1692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6D9CBF7" id="Ink 57" o:spid="_x0000_s1026" type="#_x0000_t75" style="position:absolute;margin-left:332.25pt;margin-top:101.9pt;width:2.55pt;height:3.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">
                <v:imagedata r:id="rId80"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4320" behindDoc="0" locked="0" layoutInCell="1" allowOverlap="1" wp14:anchorId="443DCDC2" wp14:editId="41F86A13">
                <wp:simplePos x="0" y="0"/>
                <wp:positionH relativeFrom="column">
                  <wp:posOffset>4131282</wp:posOffset>
                </wp:positionH>
                <wp:positionV relativeFrom="paragraph">
                  <wp:posOffset>1298677</wp:posOffset>
                </wp:positionV>
                <wp:extent cx="73080" cy="6840"/>
                <wp:effectExtent l="25400" t="38100" r="28575" b="31750"/>
                <wp:wrapNone/>
                <wp:docPr id="56" name="Ink 56"/>
                <wp:cNvGraphicFramePr/>
                <a:graphic xmlns:a="http://schemas.openxmlformats.org/drawingml/2006/main">
                  <a:graphicData uri="http://schemas.microsoft.com/office/word/2010/wordprocessingInk">
                    <w14:contentPart bwMode="auto" r:id="rId81">
                      <w14:nvContentPartPr>
                        <w14:cNvContentPartPr/>
                      </w14:nvContentPartPr>
                      <w14:xfrm>
                        <a:off x="0" y="0"/>
                        <a:ext cx="7308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CEE2E03" id="Ink 56" o:spid="_x0000_s1026" type="#_x0000_t75" style="position:absolute;margin-left:324.7pt;margin-top:101.65pt;width:6.95pt;height:1.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">
                <v:imagedata r:id="rId82"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3296" behindDoc="0" locked="0" layoutInCell="1" allowOverlap="1" wp14:anchorId="66816FB0" wp14:editId="6685F193">
                <wp:simplePos x="0" y="0"/>
                <wp:positionH relativeFrom="column">
                  <wp:posOffset>4161162</wp:posOffset>
                </wp:positionH>
                <wp:positionV relativeFrom="paragraph">
                  <wp:posOffset>1238917</wp:posOffset>
                </wp:positionV>
                <wp:extent cx="56520" cy="109800"/>
                <wp:effectExtent l="38100" t="25400" r="19685" b="30480"/>
                <wp:wrapNone/>
                <wp:docPr id="55" name="Ink 55"/>
                <wp:cNvGraphicFramePr/>
                <a:graphic xmlns:a="http://schemas.openxmlformats.org/drawingml/2006/main">
                  <a:graphicData uri="http://schemas.microsoft.com/office/word/2010/wordprocessingInk">
                    <w14:contentPart bwMode="auto" r:id="rId83">
                      <w14:nvContentPartPr>
                        <w14:cNvContentPartPr/>
                      </w14:nvContentPartPr>
                      <w14:xfrm>
                        <a:off x="0" y="0"/>
                        <a:ext cx="56520" cy="1098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9A700C1" id="Ink 55" o:spid="_x0000_s1026" type="#_x0000_t75" style="position:absolute;margin-left:327.05pt;margin-top:96.95pt;width:5.65pt;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">
                <v:imagedata r:id="rId84"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350A708A" wp14:editId="06A6C208">
                <wp:simplePos x="0" y="0"/>
                <wp:positionH relativeFrom="column">
                  <wp:posOffset>4098162</wp:posOffset>
                </wp:positionH>
                <wp:positionV relativeFrom="paragraph">
                  <wp:posOffset>1295797</wp:posOffset>
                </wp:positionV>
                <wp:extent cx="39960" cy="42840"/>
                <wp:effectExtent l="38100" t="38100" r="24130" b="33655"/>
                <wp:wrapNone/>
                <wp:docPr id="54" name="Ink 54"/>
                <wp:cNvGraphicFramePr/>
                <a:graphic xmlns:a="http://schemas.openxmlformats.org/drawingml/2006/main">
                  <a:graphicData uri="http://schemas.microsoft.com/office/word/2010/wordprocessingInk">
                    <w14:contentPart bwMode="auto" r:id="rId85">
                      <w14:nvContentPartPr>
                        <w14:cNvContentPartPr/>
                      </w14:nvContentPartPr>
                      <w14:xfrm>
                        <a:off x="0" y="0"/>
                        <a:ext cx="39960" cy="42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E48CB20" id="Ink 54" o:spid="_x0000_s1026" type="#_x0000_t75" style="position:absolute;margin-left:322.1pt;margin-top:101.45pt;width:4.4pt;height:4.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">
                <v:imagedata r:id="rId86"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1248" behindDoc="0" locked="0" layoutInCell="1" allowOverlap="1" wp14:anchorId="205AF50B" wp14:editId="3FA54F09">
                <wp:simplePos x="0" y="0"/>
                <wp:positionH relativeFrom="column">
                  <wp:posOffset>4011762</wp:posOffset>
                </wp:positionH>
                <wp:positionV relativeFrom="paragraph">
                  <wp:posOffset>1292197</wp:posOffset>
                </wp:positionV>
                <wp:extent cx="46800" cy="56160"/>
                <wp:effectExtent l="25400" t="38100" r="29845" b="33020"/>
                <wp:wrapNone/>
                <wp:docPr id="53" name="Ink 53"/>
                <wp:cNvGraphicFramePr/>
                <a:graphic xmlns:a="http://schemas.openxmlformats.org/drawingml/2006/main">
                  <a:graphicData uri="http://schemas.microsoft.com/office/word/2010/wordprocessingInk">
                    <w14:contentPart bwMode="auto" r:id="rId87">
                      <w14:nvContentPartPr>
                        <w14:cNvContentPartPr/>
                      </w14:nvContentPartPr>
                      <w14:xfrm>
                        <a:off x="0" y="0"/>
                        <a:ext cx="46800" cy="561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6849E88" id="Ink 53" o:spid="_x0000_s1026" type="#_x0000_t75" style="position:absolute;margin-left:315.3pt;margin-top:101.15pt;width:4.95pt;height:5.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">
                <v:imagedata r:id="rId88"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EFC2AFD" wp14:editId="5115C800">
                <wp:simplePos x="0" y="0"/>
                <wp:positionH relativeFrom="column">
                  <wp:posOffset>3939042</wp:posOffset>
                </wp:positionH>
                <wp:positionV relativeFrom="paragraph">
                  <wp:posOffset>1285357</wp:posOffset>
                </wp:positionV>
                <wp:extent cx="33480" cy="66600"/>
                <wp:effectExtent l="38100" t="38100" r="30480" b="35560"/>
                <wp:wrapNone/>
                <wp:docPr id="52" name="Ink 52"/>
                <wp:cNvGraphicFramePr/>
                <a:graphic xmlns:a="http://schemas.openxmlformats.org/drawingml/2006/main">
                  <a:graphicData uri="http://schemas.microsoft.com/office/word/2010/wordprocessingInk">
                    <w14:contentPart bwMode="auto" r:id="rId89">
                      <w14:nvContentPartPr>
                        <w14:cNvContentPartPr/>
                      </w14:nvContentPartPr>
                      <w14:xfrm>
                        <a:off x="0" y="0"/>
                        <a:ext cx="33480" cy="66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3C2F263" id="Ink 52" o:spid="_x0000_s1026" type="#_x0000_t75" style="position:absolute;margin-left:309.55pt;margin-top:100.6pt;width:3.9pt;height: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">
                <v:imagedata r:id="rId90"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9200" behindDoc="0" locked="0" layoutInCell="1" allowOverlap="1" wp14:anchorId="4822C053" wp14:editId="3C3735D5">
                <wp:simplePos x="0" y="0"/>
                <wp:positionH relativeFrom="column">
                  <wp:posOffset>3743562</wp:posOffset>
                </wp:positionH>
                <wp:positionV relativeFrom="paragraph">
                  <wp:posOffset>1285357</wp:posOffset>
                </wp:positionV>
                <wp:extent cx="27000" cy="69840"/>
                <wp:effectExtent l="38100" t="38100" r="36830" b="32385"/>
                <wp:wrapNone/>
                <wp:docPr id="51" name="Ink 51"/>
                <wp:cNvGraphicFramePr/>
                <a:graphic xmlns:a="http://schemas.openxmlformats.org/drawingml/2006/main">
                  <a:graphicData uri="http://schemas.microsoft.com/office/word/2010/wordprocessingInk">
                    <w14:contentPart bwMode="auto" r:id="rId91">
                      <w14:nvContentPartPr>
                        <w14:cNvContentPartPr/>
                      </w14:nvContentPartPr>
                      <w14:xfrm>
                        <a:off x="0" y="0"/>
                        <a:ext cx="27000" cy="69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2DD7A8C" id="Ink 51" o:spid="_x0000_s1026" type="#_x0000_t75" style="position:absolute;margin-left:294.15pt;margin-top:100.6pt;width:3.35pt;height:6.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">
                <v:imagedata r:id="rId92"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8176" behindDoc="0" locked="0" layoutInCell="1" allowOverlap="1" wp14:anchorId="020DCD5E" wp14:editId="7244E792">
                <wp:simplePos x="0" y="0"/>
                <wp:positionH relativeFrom="column">
                  <wp:posOffset>3687402</wp:posOffset>
                </wp:positionH>
                <wp:positionV relativeFrom="paragraph">
                  <wp:posOffset>1261957</wp:posOffset>
                </wp:positionV>
                <wp:extent cx="50040" cy="89640"/>
                <wp:effectExtent l="38100" t="38100" r="13970" b="37465"/>
                <wp:wrapNone/>
                <wp:docPr id="50" name="Ink 50"/>
                <wp:cNvGraphicFramePr/>
                <a:graphic xmlns:a="http://schemas.openxmlformats.org/drawingml/2006/main">
                  <a:graphicData uri="http://schemas.microsoft.com/office/word/2010/wordprocessingInk">
                    <w14:contentPart bwMode="auto" r:id="rId93">
                      <w14:nvContentPartPr>
                        <w14:cNvContentPartPr/>
                      </w14:nvContentPartPr>
                      <w14:xfrm>
                        <a:off x="0" y="0"/>
                        <a:ext cx="50040" cy="896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216F3CA" id="Ink 50" o:spid="_x0000_s1026" type="#_x0000_t75" style="position:absolute;margin-left:289.75pt;margin-top:98.75pt;width:5.2pt;height:8.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">
                <v:imagedata r:id="rId94"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7152" behindDoc="0" locked="0" layoutInCell="1" allowOverlap="1" wp14:anchorId="28F2E122" wp14:editId="607F841A">
                <wp:simplePos x="0" y="0"/>
                <wp:positionH relativeFrom="column">
                  <wp:posOffset>3634122</wp:posOffset>
                </wp:positionH>
                <wp:positionV relativeFrom="paragraph">
                  <wp:posOffset>1282477</wp:posOffset>
                </wp:positionV>
                <wp:extent cx="27000" cy="43200"/>
                <wp:effectExtent l="38100" t="38100" r="24130" b="33020"/>
                <wp:wrapNone/>
                <wp:docPr id="49" name="Ink 49"/>
                <wp:cNvGraphicFramePr/>
                <a:graphic xmlns:a="http://schemas.openxmlformats.org/drawingml/2006/main">
                  <a:graphicData uri="http://schemas.microsoft.com/office/word/2010/wordprocessingInk">
                    <w14:contentPart bwMode="auto" r:id="rId95">
                      <w14:nvContentPartPr>
                        <w14:cNvContentPartPr/>
                      </w14:nvContentPartPr>
                      <w14:xfrm>
                        <a:off x="0" y="0"/>
                        <a:ext cx="27000" cy="432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0FACB8F" id="Ink 49" o:spid="_x0000_s1026" type="#_x0000_t75" style="position:absolute;margin-left:285.55pt;margin-top:100.4pt;width:3.35pt;height:4.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">
                <v:imagedata r:id="rId96"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6128" behindDoc="0" locked="0" layoutInCell="1" allowOverlap="1" wp14:anchorId="6008E393" wp14:editId="6267D78F">
                <wp:simplePos x="0" y="0"/>
                <wp:positionH relativeFrom="column">
                  <wp:posOffset>3567882</wp:posOffset>
                </wp:positionH>
                <wp:positionV relativeFrom="paragraph">
                  <wp:posOffset>1255477</wp:posOffset>
                </wp:positionV>
                <wp:extent cx="16920" cy="16920"/>
                <wp:effectExtent l="38100" t="38100" r="21590" b="34290"/>
                <wp:wrapNone/>
                <wp:docPr id="48" name="Ink 48"/>
                <wp:cNvGraphicFramePr/>
                <a:graphic xmlns:a="http://schemas.openxmlformats.org/drawingml/2006/main">
                  <a:graphicData uri="http://schemas.microsoft.com/office/word/2010/wordprocessingInk">
                    <w14:contentPart bwMode="auto" r:id="rId97">
                      <w14:nvContentPartPr>
                        <w14:cNvContentPartPr/>
                      </w14:nvContentPartPr>
                      <w14:xfrm>
                        <a:off x="0" y="0"/>
                        <a:ext cx="16920" cy="169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8A572C6" id="Ink 48" o:spid="_x0000_s1026" type="#_x0000_t75" style="position:absolute;margin-left:280.35pt;margin-top:98.25pt;width:2.55pt;height:2.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">
                <v:imagedata r:id="rId98"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1D40FAE9" wp14:editId="2089E41F">
                <wp:simplePos x="0" y="0"/>
                <wp:positionH relativeFrom="column">
                  <wp:posOffset>3597762</wp:posOffset>
                </wp:positionH>
                <wp:positionV relativeFrom="paragraph">
                  <wp:posOffset>1315237</wp:posOffset>
                </wp:positionV>
                <wp:extent cx="3600" cy="10440"/>
                <wp:effectExtent l="38100" t="25400" r="34925" b="27940"/>
                <wp:wrapNone/>
                <wp:docPr id="47" name="Ink 47"/>
                <wp:cNvGraphicFramePr/>
                <a:graphic xmlns:a="http://schemas.openxmlformats.org/drawingml/2006/main">
                  <a:graphicData uri="http://schemas.microsoft.com/office/word/2010/wordprocessingInk">
                    <w14:contentPart bwMode="auto" r:id="rId99">
                      <w14:nvContentPartPr>
                        <w14:cNvContentPartPr/>
                      </w14:nvContentPartPr>
                      <w14:xfrm>
                        <a:off x="0" y="0"/>
                        <a:ext cx="360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480CB16" id="Ink 47" o:spid="_x0000_s1026" type="#_x0000_t75" style="position:absolute;margin-left:282.7pt;margin-top:102.95pt;width:1.5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">
                <v:imagedata r:id="rId100"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4080" behindDoc="0" locked="0" layoutInCell="1" allowOverlap="1" wp14:anchorId="52DA4647" wp14:editId="236DD720">
                <wp:simplePos x="0" y="0"/>
                <wp:positionH relativeFrom="column">
                  <wp:posOffset>3495162</wp:posOffset>
                </wp:positionH>
                <wp:positionV relativeFrom="paragraph">
                  <wp:posOffset>1268797</wp:posOffset>
                </wp:positionV>
                <wp:extent cx="73080" cy="86400"/>
                <wp:effectExtent l="38100" t="38100" r="15875" b="40640"/>
                <wp:wrapNone/>
                <wp:docPr id="46" name="Ink 46"/>
                <wp:cNvGraphicFramePr/>
                <a:graphic xmlns:a="http://schemas.openxmlformats.org/drawingml/2006/main">
                  <a:graphicData uri="http://schemas.microsoft.com/office/word/2010/wordprocessingInk">
                    <w14:contentPart bwMode="auto" r:id="rId101">
                      <w14:nvContentPartPr>
                        <w14:cNvContentPartPr/>
                      </w14:nvContentPartPr>
                      <w14:xfrm>
                        <a:off x="0" y="0"/>
                        <a:ext cx="73080" cy="864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6B437D0" id="Ink 46" o:spid="_x0000_s1026" type="#_x0000_t75" style="position:absolute;margin-left:274.6pt;margin-top:99.3pt;width:6.95pt;height: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">
                <v:imagedata r:id="rId102"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3056" behindDoc="0" locked="0" layoutInCell="1" allowOverlap="1" wp14:anchorId="4809410A" wp14:editId="4A4F7F9D">
                <wp:simplePos x="0" y="0"/>
                <wp:positionH relativeFrom="column">
                  <wp:posOffset>3279882</wp:posOffset>
                </wp:positionH>
                <wp:positionV relativeFrom="paragraph">
                  <wp:posOffset>1324957</wp:posOffset>
                </wp:positionV>
                <wp:extent cx="76680" cy="43560"/>
                <wp:effectExtent l="38100" t="38100" r="38100" b="33020"/>
                <wp:wrapNone/>
                <wp:docPr id="45" name="Ink 45"/>
                <wp:cNvGraphicFramePr/>
                <a:graphic xmlns:a="http://schemas.openxmlformats.org/drawingml/2006/main">
                  <a:graphicData uri="http://schemas.microsoft.com/office/word/2010/wordprocessingInk">
                    <w14:contentPart bwMode="auto" r:id="rId103">
                      <w14:nvContentPartPr>
                        <w14:cNvContentPartPr/>
                      </w14:nvContentPartPr>
                      <w14:xfrm>
                        <a:off x="0" y="0"/>
                        <a:ext cx="76680" cy="435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5632FDC" id="Ink 45" o:spid="_x0000_s1026" type="#_x0000_t75" style="position:absolute;margin-left:257.65pt;margin-top:103.75pt;width:7.3pt;height:4.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">
                <v:imagedata r:id="rId104"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2032" behindDoc="0" locked="0" layoutInCell="1" allowOverlap="1" wp14:anchorId="36702BEC" wp14:editId="541ACE0D">
                <wp:simplePos x="0" y="0"/>
                <wp:positionH relativeFrom="column">
                  <wp:posOffset>3210042</wp:posOffset>
                </wp:positionH>
                <wp:positionV relativeFrom="paragraph">
                  <wp:posOffset>1318477</wp:posOffset>
                </wp:positionV>
                <wp:extent cx="36720" cy="60120"/>
                <wp:effectExtent l="38100" t="38100" r="27305" b="29210"/>
                <wp:wrapNone/>
                <wp:docPr id="44" name="Ink 44"/>
                <wp:cNvGraphicFramePr/>
                <a:graphic xmlns:a="http://schemas.openxmlformats.org/drawingml/2006/main">
                  <a:graphicData uri="http://schemas.microsoft.com/office/word/2010/wordprocessingInk">
                    <w14:contentPart bwMode="auto" r:id="rId105">
                      <w14:nvContentPartPr>
                        <w14:cNvContentPartPr/>
                      </w14:nvContentPartPr>
                      <w14:xfrm>
                        <a:off x="0" y="0"/>
                        <a:ext cx="36720" cy="60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B26971D" id="Ink 44" o:spid="_x0000_s1026" type="#_x0000_t75" style="position:absolute;margin-left:252.15pt;margin-top:103.2pt;width:4.15pt;height:5.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">
                <v:imagedata r:id="rId106"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5D4C7929" wp14:editId="7450C5FC">
                <wp:simplePos x="0" y="0"/>
                <wp:positionH relativeFrom="column">
                  <wp:posOffset>3153882</wp:posOffset>
                </wp:positionH>
                <wp:positionV relativeFrom="paragraph">
                  <wp:posOffset>1328197</wp:posOffset>
                </wp:positionV>
                <wp:extent cx="46800" cy="50040"/>
                <wp:effectExtent l="38100" t="38100" r="29845" b="39370"/>
                <wp:wrapNone/>
                <wp:docPr id="43" name="Ink 43"/>
                <wp:cNvGraphicFramePr/>
                <a:graphic xmlns:a="http://schemas.openxmlformats.org/drawingml/2006/main">
                  <a:graphicData uri="http://schemas.microsoft.com/office/word/2010/wordprocessingInk">
                    <w14:contentPart bwMode="auto" r:id="rId107">
                      <w14:nvContentPartPr>
                        <w14:cNvContentPartPr/>
                      </w14:nvContentPartPr>
                      <w14:xfrm>
                        <a:off x="0" y="0"/>
                        <a:ext cx="46800" cy="500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CF3A89B" id="Ink 43" o:spid="_x0000_s1026" type="#_x0000_t75" style="position:absolute;margin-left:247.75pt;margin-top:104pt;width:4.95pt;height:5.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&#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">
                <v:imagedata r:id="rId108"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9984" behindDoc="0" locked="0" layoutInCell="1" allowOverlap="1" wp14:anchorId="6407CBA8" wp14:editId="2AC40CF7">
                <wp:simplePos x="0" y="0"/>
                <wp:positionH relativeFrom="column">
                  <wp:posOffset>3064242</wp:posOffset>
                </wp:positionH>
                <wp:positionV relativeFrom="paragraph">
                  <wp:posOffset>1239277</wp:posOffset>
                </wp:positionV>
                <wp:extent cx="66600" cy="168840"/>
                <wp:effectExtent l="38100" t="25400" r="10160" b="34925"/>
                <wp:wrapNone/>
                <wp:docPr id="42" name="Ink 42"/>
                <wp:cNvGraphicFramePr/>
                <a:graphic xmlns:a="http://schemas.openxmlformats.org/drawingml/2006/main">
                  <a:graphicData uri="http://schemas.microsoft.com/office/word/2010/wordprocessingInk">
                    <w14:contentPart bwMode="auto" r:id="rId109">
                      <w14:nvContentPartPr>
                        <w14:cNvContentPartPr/>
                      </w14:nvContentPartPr>
                      <w14:xfrm>
                        <a:off x="0" y="0"/>
                        <a:ext cx="66600" cy="168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BE65237" id="Ink 42" o:spid="_x0000_s1026" type="#_x0000_t75" style="position:absolute;margin-left:240.7pt;margin-top:97pt;width:6.5pt;height:14.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">
                <v:imagedata r:id="rId110"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8960" behindDoc="0" locked="0" layoutInCell="1" allowOverlap="1" wp14:anchorId="0BE80102" wp14:editId="03291F94">
                <wp:simplePos x="0" y="0"/>
                <wp:positionH relativeFrom="column">
                  <wp:posOffset>2815842</wp:posOffset>
                </wp:positionH>
                <wp:positionV relativeFrom="paragraph">
                  <wp:posOffset>1311637</wp:posOffset>
                </wp:positionV>
                <wp:extent cx="93240" cy="99720"/>
                <wp:effectExtent l="38100" t="38100" r="0" b="40005"/>
                <wp:wrapNone/>
                <wp:docPr id="41" name="Ink 41"/>
                <wp:cNvGraphicFramePr/>
                <a:graphic xmlns:a="http://schemas.openxmlformats.org/drawingml/2006/main">
                  <a:graphicData uri="http://schemas.microsoft.com/office/word/2010/wordprocessingInk">
                    <w14:contentPart bwMode="auto" r:id="rId111">
                      <w14:nvContentPartPr>
                        <w14:cNvContentPartPr/>
                      </w14:nvContentPartPr>
                      <w14:xfrm>
                        <a:off x="0" y="0"/>
                        <a:ext cx="93240" cy="99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FDB0012" id="Ink 41" o:spid="_x0000_s1026" type="#_x0000_t75" style="position:absolute;margin-left:221.1pt;margin-top:102.7pt;width:8.6pt;height:9.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">
                <v:imagedata r:id="rId112"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7936" behindDoc="0" locked="0" layoutInCell="1" allowOverlap="1" wp14:anchorId="1EF6072E" wp14:editId="08640FF8">
                <wp:simplePos x="0" y="0"/>
                <wp:positionH relativeFrom="column">
                  <wp:posOffset>2736282</wp:posOffset>
                </wp:positionH>
                <wp:positionV relativeFrom="paragraph">
                  <wp:posOffset>1338277</wp:posOffset>
                </wp:positionV>
                <wp:extent cx="60120" cy="63360"/>
                <wp:effectExtent l="25400" t="38100" r="3810" b="38735"/>
                <wp:wrapNone/>
                <wp:docPr id="40" name="Ink 40"/>
                <wp:cNvGraphicFramePr/>
                <a:graphic xmlns:a="http://schemas.openxmlformats.org/drawingml/2006/main">
                  <a:graphicData uri="http://schemas.microsoft.com/office/word/2010/wordprocessingInk">
                    <w14:contentPart bwMode="auto" r:id="rId113">
                      <w14:nvContentPartPr>
                        <w14:cNvContentPartPr/>
                      </w14:nvContentPartPr>
                      <w14:xfrm>
                        <a:off x="0" y="0"/>
                        <a:ext cx="60120" cy="63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9B4D568" id="Ink 40" o:spid="_x0000_s1026" type="#_x0000_t75" style="position:absolute;margin-left:214.85pt;margin-top:104.8pt;width:5.95pt;height:6.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">
                <v:imagedata r:id="rId114"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6912" behindDoc="0" locked="0" layoutInCell="1" allowOverlap="1" wp14:anchorId="1F12D59D" wp14:editId="6A082615">
                <wp:simplePos x="0" y="0"/>
                <wp:positionH relativeFrom="column">
                  <wp:posOffset>2643762</wp:posOffset>
                </wp:positionH>
                <wp:positionV relativeFrom="paragraph">
                  <wp:posOffset>1275277</wp:posOffset>
                </wp:positionV>
                <wp:extent cx="83160" cy="132840"/>
                <wp:effectExtent l="38100" t="25400" r="0" b="32385"/>
                <wp:wrapNone/>
                <wp:docPr id="39" name="Ink 39"/>
                <wp:cNvGraphicFramePr/>
                <a:graphic xmlns:a="http://schemas.openxmlformats.org/drawingml/2006/main">
                  <a:graphicData uri="http://schemas.microsoft.com/office/word/2010/wordprocessingInk">
                    <w14:contentPart bwMode="auto" r:id="rId115">
                      <w14:nvContentPartPr>
                        <w14:cNvContentPartPr/>
                      </w14:nvContentPartPr>
                      <w14:xfrm>
                        <a:off x="0" y="0"/>
                        <a:ext cx="83160" cy="132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286A9E2" id="Ink 39" o:spid="_x0000_s1026" type="#_x0000_t75" style="position:absolute;margin-left:207.55pt;margin-top:99.8pt;width:7.8pt;height:1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">
                <v:imagedata r:id="rId116"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5888" behindDoc="0" locked="0" layoutInCell="1" allowOverlap="1" wp14:anchorId="12176620" wp14:editId="24B963E6">
                <wp:simplePos x="0" y="0"/>
                <wp:positionH relativeFrom="column">
                  <wp:posOffset>2570682</wp:posOffset>
                </wp:positionH>
                <wp:positionV relativeFrom="paragraph">
                  <wp:posOffset>1255477</wp:posOffset>
                </wp:positionV>
                <wp:extent cx="13680" cy="30240"/>
                <wp:effectExtent l="38100" t="25400" r="37465" b="33655"/>
                <wp:wrapNone/>
                <wp:docPr id="38" name="Ink 38"/>
                <wp:cNvGraphicFramePr/>
                <a:graphic xmlns:a="http://schemas.openxmlformats.org/drawingml/2006/main">
                  <a:graphicData uri="http://schemas.microsoft.com/office/word/2010/wordprocessingInk">
                    <w14:contentPart bwMode="auto" r:id="rId117">
                      <w14:nvContentPartPr>
                        <w14:cNvContentPartPr/>
                      </w14:nvContentPartPr>
                      <w14:xfrm>
                        <a:off x="0" y="0"/>
                        <a:ext cx="13680" cy="302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8FA9EC5" id="Ink 38" o:spid="_x0000_s1026" type="#_x0000_t75" style="position:absolute;margin-left:201.8pt;margin-top:98.25pt;width:2.3pt;height:3.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">
                <v:imagedata r:id="rId118"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4864" behindDoc="0" locked="0" layoutInCell="1" allowOverlap="1" wp14:anchorId="5064E0F1" wp14:editId="3C387F0B">
                <wp:simplePos x="0" y="0"/>
                <wp:positionH relativeFrom="column">
                  <wp:posOffset>2544402</wp:posOffset>
                </wp:positionH>
                <wp:positionV relativeFrom="paragraph">
                  <wp:posOffset>1275277</wp:posOffset>
                </wp:positionV>
                <wp:extent cx="23400" cy="20160"/>
                <wp:effectExtent l="38100" t="25400" r="27940" b="31115"/>
                <wp:wrapNone/>
                <wp:docPr id="37" name="Ink 37"/>
                <wp:cNvGraphicFramePr/>
                <a:graphic xmlns:a="http://schemas.openxmlformats.org/drawingml/2006/main">
                  <a:graphicData uri="http://schemas.microsoft.com/office/word/2010/wordprocessingInk">
                    <w14:contentPart bwMode="auto" r:id="rId119">
                      <w14:nvContentPartPr>
                        <w14:cNvContentPartPr/>
                      </w14:nvContentPartPr>
                      <w14:xfrm>
                        <a:off x="0" y="0"/>
                        <a:ext cx="23400" cy="201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6BC414D" id="Ink 37" o:spid="_x0000_s1026" type="#_x0000_t75" style="position:absolute;margin-left:199.75pt;margin-top:99.8pt;width:3.1pt;height:2.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">
                <v:imagedata r:id="rId120"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3840" behindDoc="0" locked="0" layoutInCell="1" allowOverlap="1" wp14:anchorId="6C9629FE" wp14:editId="6C90E755">
                <wp:simplePos x="0" y="0"/>
                <wp:positionH relativeFrom="column">
                  <wp:posOffset>2415480</wp:posOffset>
                </wp:positionH>
                <wp:positionV relativeFrom="paragraph">
                  <wp:posOffset>1367580</wp:posOffset>
                </wp:positionV>
                <wp:extent cx="11880" cy="4320"/>
                <wp:effectExtent l="38100" t="25400" r="26670" b="34290"/>
                <wp:wrapNone/>
                <wp:docPr id="36" name="Ink 36"/>
                <wp:cNvGraphicFramePr/>
                <a:graphic xmlns:a="http://schemas.openxmlformats.org/drawingml/2006/main">
                  <a:graphicData uri="http://schemas.microsoft.com/office/word/2010/wordprocessingInk">
                    <w14:contentPart bwMode="auto" r:id="rId121">
                      <w14:nvContentPartPr>
                        <w14:cNvContentPartPr/>
                      </w14:nvContentPartPr>
                      <w14:xfrm>
                        <a:off x="0" y="0"/>
                        <a:ext cx="11880" cy="43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18356B9" id="Ink 36" o:spid="_x0000_s1026" type="#_x0000_t75" style="position:absolute;margin-left:189.6pt;margin-top:107.1pt;width:2.2pt;height:1.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">
                <v:imagedata r:id="rId122"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2816" behindDoc="0" locked="0" layoutInCell="1" allowOverlap="1" wp14:anchorId="5427642F" wp14:editId="54A589AE">
                <wp:simplePos x="0" y="0"/>
                <wp:positionH relativeFrom="column">
                  <wp:posOffset>2381640</wp:posOffset>
                </wp:positionH>
                <wp:positionV relativeFrom="paragraph">
                  <wp:posOffset>1270740</wp:posOffset>
                </wp:positionV>
                <wp:extent cx="11520" cy="9720"/>
                <wp:effectExtent l="38100" t="38100" r="26670" b="28575"/>
                <wp:wrapNone/>
                <wp:docPr id="35" name="Ink 35"/>
                <wp:cNvGraphicFramePr/>
                <a:graphic xmlns:a="http://schemas.openxmlformats.org/drawingml/2006/main">
                  <a:graphicData uri="http://schemas.microsoft.com/office/word/2010/wordprocessingInk">
                    <w14:contentPart bwMode="auto" r:id="rId123">
                      <w14:nvContentPartPr>
                        <w14:cNvContentPartPr/>
                      </w14:nvContentPartPr>
                      <w14:xfrm>
                        <a:off x="0" y="0"/>
                        <a:ext cx="11520" cy="9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E57F70A" id="Ink 35" o:spid="_x0000_s1026" type="#_x0000_t75" style="position:absolute;margin-left:186.95pt;margin-top:99.45pt;width:2.1pt;height:1.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">
                <v:imagedata r:id="rId124"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1792" behindDoc="0" locked="0" layoutInCell="1" allowOverlap="1" wp14:anchorId="5EACA142" wp14:editId="1E3BFC44">
                <wp:simplePos x="0" y="0"/>
                <wp:positionH relativeFrom="column">
                  <wp:posOffset>2259240</wp:posOffset>
                </wp:positionH>
                <wp:positionV relativeFrom="paragraph">
                  <wp:posOffset>1249860</wp:posOffset>
                </wp:positionV>
                <wp:extent cx="61200" cy="118080"/>
                <wp:effectExtent l="38100" t="38100" r="27940" b="34925"/>
                <wp:wrapNone/>
                <wp:docPr id="34" name="Ink 34"/>
                <wp:cNvGraphicFramePr/>
                <a:graphic xmlns:a="http://schemas.openxmlformats.org/drawingml/2006/main">
                  <a:graphicData uri="http://schemas.microsoft.com/office/word/2010/wordprocessingInk">
                    <w14:contentPart bwMode="auto" r:id="rId125">
                      <w14:nvContentPartPr>
                        <w14:cNvContentPartPr/>
                      </w14:nvContentPartPr>
                      <w14:xfrm>
                        <a:off x="0" y="0"/>
                        <a:ext cx="61200" cy="1180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34CDE24" id="Ink 34" o:spid="_x0000_s1026" type="#_x0000_t75" style="position:absolute;margin-left:177.3pt;margin-top:97.8pt;width:6pt;height:10.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">
                <v:imagedata r:id="rId126"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0768" behindDoc="0" locked="0" layoutInCell="1" allowOverlap="1" wp14:anchorId="6B85850D" wp14:editId="56E9E05D">
                <wp:simplePos x="0" y="0"/>
                <wp:positionH relativeFrom="column">
                  <wp:posOffset>2194440</wp:posOffset>
                </wp:positionH>
                <wp:positionV relativeFrom="paragraph">
                  <wp:posOffset>1280100</wp:posOffset>
                </wp:positionV>
                <wp:extent cx="38520" cy="129960"/>
                <wp:effectExtent l="38100" t="38100" r="12700" b="35560"/>
                <wp:wrapNone/>
                <wp:docPr id="33" name="Ink 33"/>
                <wp:cNvGraphicFramePr/>
                <a:graphic xmlns:a="http://schemas.openxmlformats.org/drawingml/2006/main">
                  <a:graphicData uri="http://schemas.microsoft.com/office/word/2010/wordprocessingInk">
                    <w14:contentPart bwMode="auto" r:id="rId127">
                      <w14:nvContentPartPr>
                        <w14:cNvContentPartPr/>
                      </w14:nvContentPartPr>
                      <w14:xfrm>
                        <a:off x="0" y="0"/>
                        <a:ext cx="38520" cy="12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87448F7" id="Ink 33" o:spid="_x0000_s1026" type="#_x0000_t75" style="position:absolute;margin-left:172.2pt;margin-top:100.2pt;width:4.25pt;height:1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">
                <v:imagedata r:id="rId128"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9744" behindDoc="0" locked="0" layoutInCell="1" allowOverlap="1" wp14:anchorId="55FFD026" wp14:editId="60CDE8A3">
                <wp:simplePos x="0" y="0"/>
                <wp:positionH relativeFrom="column">
                  <wp:posOffset>2122080</wp:posOffset>
                </wp:positionH>
                <wp:positionV relativeFrom="paragraph">
                  <wp:posOffset>1280100</wp:posOffset>
                </wp:positionV>
                <wp:extent cx="65160" cy="99360"/>
                <wp:effectExtent l="38100" t="38100" r="36830" b="27940"/>
                <wp:wrapNone/>
                <wp:docPr id="32" name="Ink 32"/>
                <wp:cNvGraphicFramePr/>
                <a:graphic xmlns:a="http://schemas.openxmlformats.org/drawingml/2006/main">
                  <a:graphicData uri="http://schemas.microsoft.com/office/word/2010/wordprocessingInk">
                    <w14:contentPart bwMode="auto" r:id="rId129">
                      <w14:nvContentPartPr>
                        <w14:cNvContentPartPr/>
                      </w14:nvContentPartPr>
                      <w14:xfrm>
                        <a:off x="0" y="0"/>
                        <a:ext cx="65160" cy="99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0DBE25" id="Ink 32" o:spid="_x0000_s1026" type="#_x0000_t75" style="position:absolute;margin-left:166.5pt;margin-top:100.2pt;width:6.35pt;height: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&#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">
                <v:imagedata r:id="rId130"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8720" behindDoc="0" locked="0" layoutInCell="1" allowOverlap="1" wp14:anchorId="11148406" wp14:editId="1042885A">
                <wp:simplePos x="0" y="0"/>
                <wp:positionH relativeFrom="column">
                  <wp:posOffset>1988520</wp:posOffset>
                </wp:positionH>
                <wp:positionV relativeFrom="paragraph">
                  <wp:posOffset>1221060</wp:posOffset>
                </wp:positionV>
                <wp:extent cx="103320" cy="127800"/>
                <wp:effectExtent l="38100" t="38100" r="0" b="37465"/>
                <wp:wrapNone/>
                <wp:docPr id="31" name="Ink 31"/>
                <wp:cNvGraphicFramePr/>
                <a:graphic xmlns:a="http://schemas.openxmlformats.org/drawingml/2006/main">
                  <a:graphicData uri="http://schemas.microsoft.com/office/word/2010/wordprocessingInk">
                    <w14:contentPart bwMode="auto" r:id="rId131">
                      <w14:nvContentPartPr>
                        <w14:cNvContentPartPr/>
                      </w14:nvContentPartPr>
                      <w14:xfrm>
                        <a:off x="0" y="0"/>
                        <a:ext cx="103320" cy="1278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E3FC967" id="Ink 31" o:spid="_x0000_s1026" type="#_x0000_t75" style="position:absolute;margin-left:156pt;margin-top:95.55pt;width:9.4pt;height:1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">
                <v:imagedata r:id="rId132"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7696" behindDoc="0" locked="0" layoutInCell="1" allowOverlap="1" wp14:anchorId="6975206D" wp14:editId="5827757C">
                <wp:simplePos x="0" y="0"/>
                <wp:positionH relativeFrom="column">
                  <wp:posOffset>1905000</wp:posOffset>
                </wp:positionH>
                <wp:positionV relativeFrom="paragraph">
                  <wp:posOffset>1253460</wp:posOffset>
                </wp:positionV>
                <wp:extent cx="53640" cy="69120"/>
                <wp:effectExtent l="38100" t="38100" r="22860" b="33020"/>
                <wp:wrapNone/>
                <wp:docPr id="30" name="Ink 30"/>
                <wp:cNvGraphicFramePr/>
                <a:graphic xmlns:a="http://schemas.openxmlformats.org/drawingml/2006/main">
                  <a:graphicData uri="http://schemas.microsoft.com/office/word/2010/wordprocessingInk">
                    <w14:contentPart bwMode="auto" r:id="rId133">
                      <w14:nvContentPartPr>
                        <w14:cNvContentPartPr/>
                      </w14:nvContentPartPr>
                      <w14:xfrm>
                        <a:off x="0" y="0"/>
                        <a:ext cx="53640" cy="69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54AD5E9" id="Ink 30" o:spid="_x0000_s1026" type="#_x0000_t75" style="position:absolute;margin-left:149.4pt;margin-top:98.1pt;width:5.4pt;height:6.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">
                <v:imagedata r:id="rId134"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6672" behindDoc="0" locked="0" layoutInCell="1" allowOverlap="1" wp14:anchorId="546377FD" wp14:editId="38313791">
                <wp:simplePos x="0" y="0"/>
                <wp:positionH relativeFrom="column">
                  <wp:posOffset>1794480</wp:posOffset>
                </wp:positionH>
                <wp:positionV relativeFrom="paragraph">
                  <wp:posOffset>1276140</wp:posOffset>
                </wp:positionV>
                <wp:extent cx="114840" cy="34560"/>
                <wp:effectExtent l="38100" t="25400" r="25400" b="29210"/>
                <wp:wrapNone/>
                <wp:docPr id="29" name="Ink 29"/>
                <wp:cNvGraphicFramePr/>
                <a:graphic xmlns:a="http://schemas.openxmlformats.org/drawingml/2006/main">
                  <a:graphicData uri="http://schemas.microsoft.com/office/word/2010/wordprocessingInk">
                    <w14:contentPart bwMode="auto" r:id="rId135">
                      <w14:nvContentPartPr>
                        <w14:cNvContentPartPr/>
                      </w14:nvContentPartPr>
                      <w14:xfrm>
                        <a:off x="0" y="0"/>
                        <a:ext cx="114840" cy="345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356A081" id="Ink 29" o:spid="_x0000_s1026" type="#_x0000_t75" style="position:absolute;margin-left:140.7pt;margin-top:99.9pt;width:10.25pt;height:3.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">
                <v:imagedata r:id="rId136"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5648" behindDoc="0" locked="0" layoutInCell="1" allowOverlap="1" wp14:anchorId="30FB27DD" wp14:editId="1B7B1AB8">
                <wp:simplePos x="0" y="0"/>
                <wp:positionH relativeFrom="column">
                  <wp:posOffset>1691880</wp:posOffset>
                </wp:positionH>
                <wp:positionV relativeFrom="paragraph">
                  <wp:posOffset>1241940</wp:posOffset>
                </wp:positionV>
                <wp:extent cx="49320" cy="145080"/>
                <wp:effectExtent l="38100" t="38100" r="14605" b="33020"/>
                <wp:wrapNone/>
                <wp:docPr id="28" name="Ink 28"/>
                <wp:cNvGraphicFramePr/>
                <a:graphic xmlns:a="http://schemas.openxmlformats.org/drawingml/2006/main">
                  <a:graphicData uri="http://schemas.microsoft.com/office/word/2010/wordprocessingInk">
                    <w14:contentPart bwMode="auto" r:id="rId137">
                      <w14:nvContentPartPr>
                        <w14:cNvContentPartPr/>
                      </w14:nvContentPartPr>
                      <w14:xfrm>
                        <a:off x="0" y="0"/>
                        <a:ext cx="49320" cy="1450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1856D07" id="Ink 28" o:spid="_x0000_s1026" type="#_x0000_t75" style="position:absolute;margin-left:132.6pt;margin-top:97.2pt;width:5.1pt;height:1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">
                <v:imagedata r:id="rId138"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4624" behindDoc="0" locked="0" layoutInCell="1" allowOverlap="1" wp14:anchorId="313131DB" wp14:editId="2005769F">
                <wp:simplePos x="0" y="0"/>
                <wp:positionH relativeFrom="column">
                  <wp:posOffset>1398120</wp:posOffset>
                </wp:positionH>
                <wp:positionV relativeFrom="paragraph">
                  <wp:posOffset>1325820</wp:posOffset>
                </wp:positionV>
                <wp:extent cx="221400" cy="30960"/>
                <wp:effectExtent l="25400" t="38100" r="7620" b="33020"/>
                <wp:wrapNone/>
                <wp:docPr id="27" name="Ink 27"/>
                <wp:cNvGraphicFramePr/>
                <a:graphic xmlns:a="http://schemas.openxmlformats.org/drawingml/2006/main">
                  <a:graphicData uri="http://schemas.microsoft.com/office/word/2010/wordprocessingInk">
                    <w14:contentPart bwMode="auto" r:id="rId139">
                      <w14:nvContentPartPr>
                        <w14:cNvContentPartPr/>
                      </w14:nvContentPartPr>
                      <w14:xfrm>
                        <a:off x="0" y="0"/>
                        <a:ext cx="221400" cy="30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BC951C0" id="Ink 27" o:spid="_x0000_s1026" type="#_x0000_t75" style="position:absolute;margin-left:109.5pt;margin-top:103.8pt;width:18.65pt;height: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">
                <v:imagedata r:id="rId140" o:title=""/>
              </v:shape>
            </w:pict>
          </mc:Fallback>
        </mc:AlternateContent>
      </w:r>
      <w:r w:rsidR="00C33A19">
        <w:rPr>
          <w:rFonts w:ascii="Times New Roman" w:hAnsi="Times New Roman" w:cs="Times New Roman"/>
          <w:sz w:val="24"/>
          <w:szCs w:val="24"/>
        </w:rPr>
        <w:t>of the diatom pigment fucoxanthin, perhaps pointing to diatom-diazotroph assemblages, DDA</w:t>
      </w:r>
      <w:r w:rsidR="004E19D9">
        <w:rPr>
          <w:rFonts w:ascii="Times New Roman" w:hAnsi="Times New Roman" w:cs="Times New Roman"/>
          <w:sz w:val="24"/>
          <w:szCs w:val="24"/>
        </w:rPr>
        <w:t>s</w:t>
      </w:r>
      <w:r w:rsidR="00C33A19">
        <w:rPr>
          <w:rFonts w:ascii="Times New Roman" w:hAnsi="Times New Roman" w:cs="Times New Roman"/>
          <w:sz w:val="24"/>
          <w:szCs w:val="24"/>
        </w:rPr>
        <w:t xml:space="preserve"> </w:t>
      </w:r>
      <w:r w:rsidR="00C33A19">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&lt;EndNote&gt;&lt;Cite&gt;&lt;Author&gt;Dore&lt;/Author&gt;&lt;Year&gt;2008&lt;/Year&gt;&lt;RecNum&gt;60&lt;/RecNum&gt;&lt;DisplayText&gt;(15)&lt;/DisplayText&gt;&lt;record&gt;&lt;rec-number&gt;60&lt;/rec-number&gt;&lt;foreign-keys&gt;&lt;key app="EN" db-id="sddfvez20w2x5tedw0a5x2x5fr02psvpvd0s" timestamp="1644367185"&gt;60&lt;/key&gt;&lt;/foreign-keys&gt;&lt;ref-type name="Journal Article"&gt;17&lt;/ref-type&gt;&lt;contributors&gt;&lt;authors&gt;&lt;author&gt;Dore, John E&lt;/author&gt;&lt;author&gt;Letelier, Ricardo M&lt;/author&gt;&lt;author&gt;Church, Matthew J&lt;/author&gt;&lt;author&gt;Lukas, Roger&lt;/author&gt;&lt;author&gt;Karl, David M&lt;/author&gt;&lt;/authors&gt;&lt;/contributors&gt;&lt;titles&gt;&lt;title&gt;Summer phytoplankton blooms in the oligotrophic North Pacific Subtropical Gyre: Historical perspective and recent observations&lt;/title&gt;&lt;secondary-title&gt;Progress in Oceanography&lt;/secondary-title&gt;&lt;/titles&gt;&lt;periodical&gt;&lt;full-title&gt;Progress in Oceanography&lt;/full-title&gt;&lt;/periodical&gt;&lt;pages&gt;2-38&lt;/pages&gt;&lt;volume&gt;76&lt;/volume&gt;&lt;number&gt;1&lt;/number&gt;&lt;dates&gt;&lt;year&gt;2008&lt;/year&gt;&lt;/dates&gt;&lt;isbn&gt;0079-6611&lt;/isbn&gt;&lt;urls&gt;&lt;/urls&gt;&lt;/record&gt;&lt;/Cite&gt;&lt;/EndNote&gt;</w:instrText>
      </w:r>
      <w:r w:rsidR="00C33A19">
        <w:rPr>
          <w:rFonts w:ascii="Times New Roman" w:hAnsi="Times New Roman" w:cs="Times New Roman"/>
          <w:sz w:val="24"/>
          <w:szCs w:val="24"/>
        </w:rPr>
        <w:fldChar w:fldCharType="separate"/>
      </w:r>
      <w:r w:rsidR="005248BA">
        <w:rPr>
          <w:rFonts w:ascii="Times New Roman" w:hAnsi="Times New Roman" w:cs="Times New Roman"/>
          <w:noProof/>
          <w:sz w:val="24"/>
          <w:szCs w:val="24"/>
        </w:rPr>
        <w:t>(15)</w:t>
      </w:r>
      <w:r w:rsidR="00C33A19">
        <w:rPr>
          <w:rFonts w:ascii="Times New Roman" w:hAnsi="Times New Roman" w:cs="Times New Roman"/>
          <w:sz w:val="24"/>
          <w:szCs w:val="24"/>
        </w:rPr>
        <w:fldChar w:fldCharType="end"/>
      </w:r>
      <w:r w:rsidR="00C33A19">
        <w:rPr>
          <w:rFonts w:ascii="Times New Roman" w:hAnsi="Times New Roman" w:cs="Times New Roman"/>
          <w:sz w:val="24"/>
          <w:szCs w:val="24"/>
        </w:rPr>
        <w:t xml:space="preserve">. This </w:t>
      </w:r>
      <w:r w:rsidR="00002FD6">
        <w:rPr>
          <w:rFonts w:ascii="Times New Roman" w:hAnsi="Times New Roman" w:cs="Times New Roman"/>
          <w:noProof/>
          <w:sz w:val="24"/>
          <w:szCs w:val="24"/>
        </w:rPr>
        <mc:AlternateContent>
          <mc:Choice Requires="wpi">
            <w:drawing>
              <wp:anchor distT="0" distB="0" distL="114300" distR="114300" simplePos="0" relativeHeight="251673600" behindDoc="0" locked="0" layoutInCell="1" allowOverlap="1" wp14:anchorId="474D032E" wp14:editId="5698327D">
                <wp:simplePos x="0" y="0"/>
                <wp:positionH relativeFrom="column">
                  <wp:posOffset>445560</wp:posOffset>
                </wp:positionH>
                <wp:positionV relativeFrom="paragraph">
                  <wp:posOffset>1325820</wp:posOffset>
                </wp:positionV>
                <wp:extent cx="964440" cy="179280"/>
                <wp:effectExtent l="38100" t="38100" r="26670" b="36830"/>
                <wp:wrapNone/>
                <wp:docPr id="26" name="Ink 26"/>
                <wp:cNvGraphicFramePr/>
                <a:graphic xmlns:a="http://schemas.openxmlformats.org/drawingml/2006/main">
                  <a:graphicData uri="http://schemas.microsoft.com/office/word/2010/wordprocessingInk">
                    <w14:contentPart bwMode="auto" r:id="rId141">
                      <w14:nvContentPartPr>
                        <w14:cNvContentPartPr/>
                      </w14:nvContentPartPr>
                      <w14:xfrm>
                        <a:off x="0" y="0"/>
                        <a:ext cx="964440" cy="179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4678837" id="Ink 26" o:spid="_x0000_s1026" type="#_x0000_t75" style="position:absolute;margin-left:34.5pt;margin-top:103.8pt;width:77.2pt;height:15.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">
                <v:imagedata r:id="rId142" o:title=""/>
              </v:shape>
            </w:pict>
          </mc:Fallback>
        </mc:AlternateContent>
      </w:r>
      <w:r w:rsidR="00C33A19">
        <w:rPr>
          <w:rFonts w:ascii="Times New Roman" w:hAnsi="Times New Roman" w:cs="Times New Roman"/>
          <w:sz w:val="24"/>
          <w:szCs w:val="24"/>
        </w:rPr>
        <w:t xml:space="preserve">finding is not atypical as blooms of </w:t>
      </w:r>
      <w:r w:rsidR="00C33A19" w:rsidRPr="00C33A19">
        <w:rPr>
          <w:rFonts w:ascii="Times New Roman" w:hAnsi="Times New Roman" w:cs="Times New Roman"/>
          <w:i/>
          <w:sz w:val="24"/>
          <w:szCs w:val="24"/>
        </w:rPr>
        <w:t>Trichodesmium</w:t>
      </w:r>
      <w:r w:rsidR="00C33A19">
        <w:rPr>
          <w:rFonts w:ascii="Times New Roman" w:hAnsi="Times New Roman" w:cs="Times New Roman"/>
          <w:sz w:val="24"/>
          <w:szCs w:val="24"/>
        </w:rPr>
        <w:t xml:space="preserve"> are frequently reported at or near Station ALOHA </w:t>
      </w:r>
      <w:r w:rsidR="00C33A19">
        <w:rPr>
          <w:rFonts w:ascii="Times New Roman" w:hAnsi="Times New Roman" w:cs="Times New Roman"/>
          <w:sz w:val="24"/>
          <w:szCs w:val="24"/>
        </w:rPr>
        <w:fldChar w:fldCharType="begin">
          <w:fldData xml:space="preserve">PEVuZE5vdGU+PENpdGU+PEF1dGhvcj5NYXJ1bW88L0F1dGhvcj48WWVhcj4xOTc0PC9ZZWFyPjxS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PEVuZE5vdGU+PENpdGU+PEF1dGhvcj5NYXJ1bW88L0F1dGhvcj48WWVhcj4xOTc0PC9ZZWFyPjxS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C33A19">
        <w:rPr>
          <w:rFonts w:ascii="Times New Roman" w:hAnsi="Times New Roman" w:cs="Times New Roman"/>
          <w:sz w:val="24"/>
          <w:szCs w:val="24"/>
        </w:rPr>
      </w:r>
      <w:r w:rsidR="00C33A19">
        <w:rPr>
          <w:rFonts w:ascii="Times New Roman" w:hAnsi="Times New Roman" w:cs="Times New Roman"/>
          <w:sz w:val="24"/>
          <w:szCs w:val="24"/>
        </w:rPr>
        <w:fldChar w:fldCharType="separate"/>
      </w:r>
      <w:r w:rsidR="005248BA">
        <w:rPr>
          <w:rFonts w:ascii="Times New Roman" w:hAnsi="Times New Roman" w:cs="Times New Roman"/>
          <w:noProof/>
          <w:sz w:val="24"/>
          <w:szCs w:val="24"/>
        </w:rPr>
        <w:t>(16-19)</w:t>
      </w:r>
      <w:r w:rsidR="00C33A19">
        <w:rPr>
          <w:rFonts w:ascii="Times New Roman" w:hAnsi="Times New Roman" w:cs="Times New Roman"/>
          <w:sz w:val="24"/>
          <w:szCs w:val="24"/>
        </w:rPr>
        <w:fldChar w:fldCharType="end"/>
      </w:r>
      <w:r w:rsidR="004E19D9">
        <w:rPr>
          <w:rFonts w:ascii="Times New Roman" w:hAnsi="Times New Roman" w:cs="Times New Roman"/>
          <w:sz w:val="24"/>
          <w:szCs w:val="24"/>
        </w:rPr>
        <w:t xml:space="preserve">. Later, </w:t>
      </w:r>
      <w:r>
        <w:rPr>
          <w:rFonts w:ascii="Times New Roman" w:hAnsi="Times New Roman" w:cs="Times New Roman"/>
          <w:sz w:val="24"/>
          <w:szCs w:val="24"/>
        </w:rPr>
        <w:t xml:space="preserve">Fong et al. </w:t>
      </w:r>
      <w:r w:rsidR="00A91D4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ExcludeAuth="1"&gt;&lt;Author&gt;Fong&lt;/Author&gt;&lt;Year&gt;2008&lt;/Year&gt;&lt;RecNum&gt;65&lt;/RecNum&gt;&lt;DisplayText&gt;(20)&lt;/DisplayText&gt;&lt;record&gt;&lt;rec-number&gt;65&lt;/rec-number&gt;&lt;foreign-keys&gt;&lt;key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EndNote&gt;</w:instrText>
      </w:r>
      <w:r w:rsidR="00A91D4E">
        <w:rPr>
          <w:rFonts w:ascii="Times New Roman" w:hAnsi="Times New Roman" w:cs="Times New Roman"/>
          <w:sz w:val="24"/>
          <w:szCs w:val="24"/>
        </w:rPr>
        <w:fldChar w:fldCharType="separate"/>
      </w:r>
      <w:r w:rsidR="005248BA">
        <w:rPr>
          <w:rFonts w:ascii="Times New Roman" w:hAnsi="Times New Roman" w:cs="Times New Roman"/>
          <w:noProof/>
          <w:sz w:val="24"/>
          <w:szCs w:val="24"/>
        </w:rPr>
        <w:t>(20)</w:t>
      </w:r>
      <w:r w:rsidR="00A91D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56DB4">
        <w:rPr>
          <w:rFonts w:ascii="Times New Roman" w:hAnsi="Times New Roman" w:cs="Times New Roman"/>
          <w:sz w:val="24"/>
          <w:szCs w:val="24"/>
        </w:rPr>
        <w:t xml:space="preserve">observed surface </w:t>
      </w:r>
      <w:r w:rsidR="00D6132C">
        <w:rPr>
          <w:rFonts w:ascii="Times New Roman" w:hAnsi="Times New Roman" w:cs="Times New Roman"/>
          <w:sz w:val="24"/>
          <w:szCs w:val="24"/>
        </w:rPr>
        <w:t>CHL ranging from 0.2-0.4 mg m</w:t>
      </w:r>
      <w:r w:rsidR="00D6132C">
        <w:rPr>
          <w:rFonts w:ascii="Times New Roman" w:hAnsi="Times New Roman" w:cs="Times New Roman"/>
          <w:sz w:val="24"/>
          <w:szCs w:val="24"/>
          <w:vertAlign w:val="superscript"/>
        </w:rPr>
        <w:t>-3</w:t>
      </w:r>
      <w:r w:rsidR="00D6132C">
        <w:rPr>
          <w:rFonts w:ascii="Times New Roman" w:hAnsi="Times New Roman" w:cs="Times New Roman"/>
          <w:sz w:val="24"/>
          <w:szCs w:val="24"/>
        </w:rPr>
        <w:t xml:space="preserve"> within an anticyclonic eddy</w:t>
      </w:r>
      <w:r w:rsidR="004E19D9">
        <w:rPr>
          <w:rFonts w:ascii="Times New Roman" w:hAnsi="Times New Roman" w:cs="Times New Roman"/>
          <w:sz w:val="24"/>
          <w:szCs w:val="24"/>
        </w:rPr>
        <w:t xml:space="preserve"> near Station ALOHA</w:t>
      </w:r>
      <w:r w:rsidR="00D6132C">
        <w:rPr>
          <w:rFonts w:ascii="Times New Roman" w:hAnsi="Times New Roman" w:cs="Times New Roman"/>
          <w:sz w:val="24"/>
          <w:szCs w:val="24"/>
        </w:rPr>
        <w:t>. Sampling of this feature revealed a high concentration of an assortment of N</w:t>
      </w:r>
      <w:r w:rsidR="00D6132C">
        <w:rPr>
          <w:rFonts w:ascii="Times New Roman" w:hAnsi="Times New Roman" w:cs="Times New Roman"/>
          <w:sz w:val="24"/>
          <w:szCs w:val="24"/>
          <w:vertAlign w:val="subscript"/>
        </w:rPr>
        <w:t>2</w:t>
      </w:r>
      <w:r w:rsidR="00D6132C">
        <w:rPr>
          <w:rFonts w:ascii="Times New Roman" w:hAnsi="Times New Roman" w:cs="Times New Roman"/>
          <w:sz w:val="24"/>
          <w:szCs w:val="24"/>
        </w:rPr>
        <w:t xml:space="preserve">-fixing organisms.  </w:t>
      </w:r>
      <w:r w:rsidR="004E19D9">
        <w:rPr>
          <w:rFonts w:ascii="Times New Roman" w:hAnsi="Times New Roman" w:cs="Times New Roman"/>
          <w:sz w:val="24"/>
          <w:szCs w:val="24"/>
        </w:rPr>
        <w:t xml:space="preserve">In addition to observations of elevated concentrations of diazotrophs in summer at Station ALOHA, </w:t>
      </w:r>
      <w:r w:rsidR="00FF0334">
        <w:rPr>
          <w:rFonts w:ascii="Times New Roman" w:hAnsi="Times New Roman" w:cs="Times New Roman"/>
          <w:sz w:val="24"/>
          <w:szCs w:val="24"/>
        </w:rPr>
        <w:t xml:space="preserve">there are </w:t>
      </w:r>
      <w:r w:rsidR="004E19D9">
        <w:rPr>
          <w:rFonts w:ascii="Times New Roman" w:hAnsi="Times New Roman" w:cs="Times New Roman"/>
          <w:sz w:val="24"/>
          <w:szCs w:val="24"/>
        </w:rPr>
        <w:t xml:space="preserve">also </w:t>
      </w:r>
      <w:r w:rsidR="00FF0334">
        <w:rPr>
          <w:rFonts w:ascii="Times New Roman" w:hAnsi="Times New Roman" w:cs="Times New Roman"/>
          <w:sz w:val="24"/>
          <w:szCs w:val="24"/>
        </w:rPr>
        <w:t xml:space="preserve">documented pulses of particle export to the deep sea </w:t>
      </w:r>
      <w:r w:rsidR="009B5765">
        <w:rPr>
          <w:rFonts w:ascii="Times New Roman" w:hAnsi="Times New Roman" w:cs="Times New Roman"/>
          <w:sz w:val="24"/>
          <w:szCs w:val="24"/>
        </w:rPr>
        <w:t xml:space="preserve">in the summer months </w:t>
      </w:r>
      <w:r w:rsidR="00FF0334">
        <w:rPr>
          <w:rFonts w:ascii="Times New Roman" w:hAnsi="Times New Roman" w:cs="Times New Roman"/>
          <w:sz w:val="24"/>
          <w:szCs w:val="24"/>
        </w:rPr>
        <w:t xml:space="preserve">that </w:t>
      </w:r>
      <w:r w:rsidR="00C96F93">
        <w:rPr>
          <w:rFonts w:ascii="Times New Roman" w:hAnsi="Times New Roman" w:cs="Times New Roman"/>
          <w:sz w:val="24"/>
          <w:szCs w:val="24"/>
        </w:rPr>
        <w:t>have been</w:t>
      </w:r>
      <w:r w:rsidR="00FF0334">
        <w:rPr>
          <w:rFonts w:ascii="Times New Roman" w:hAnsi="Times New Roman" w:cs="Times New Roman"/>
          <w:sz w:val="24"/>
          <w:szCs w:val="24"/>
        </w:rPr>
        <w:t xml:space="preserve"> </w:t>
      </w:r>
      <w:r w:rsidR="009B5765">
        <w:rPr>
          <w:rFonts w:ascii="Times New Roman" w:hAnsi="Times New Roman" w:cs="Times New Roman"/>
          <w:sz w:val="24"/>
          <w:szCs w:val="24"/>
        </w:rPr>
        <w:t>attributed to</w:t>
      </w:r>
      <w:r w:rsidR="00FF0334">
        <w:rPr>
          <w:rFonts w:ascii="Times New Roman" w:hAnsi="Times New Roman" w:cs="Times New Roman"/>
          <w:sz w:val="24"/>
          <w:szCs w:val="24"/>
        </w:rPr>
        <w:t xml:space="preserve"> shifts in the microbial community to diatom-diazotroph assemblages</w:t>
      </w:r>
      <w:r w:rsidR="009B5765">
        <w:rPr>
          <w:rFonts w:ascii="Times New Roman" w:hAnsi="Times New Roman" w:cs="Times New Roman"/>
          <w:sz w:val="24"/>
          <w:szCs w:val="24"/>
        </w:rPr>
        <w:t xml:space="preserve"> </w:t>
      </w:r>
      <w:r w:rsidR="00656D91">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&lt;EndNote&gt;&lt;Cite&gt;&lt;Author&gt;Karl&lt;/Author&gt;&lt;Year&gt;2012&lt;/Year&gt;&lt;RecNum&gt;66&lt;/RecNum&gt;&lt;DisplayText&gt;(21)&lt;/DisplayText&gt;&lt;record&gt;&lt;rec-number&gt;66&lt;/rec-number&gt;&lt;foreign-keys&gt;&lt;key app="EN" db-id="sddfvez20w2x5tedw0a5x2x5fr02psvpvd0s" timestamp="1644367185"&gt;66&lt;/key&gt;&lt;/foreign-keys&gt;&lt;ref-type name="Journal Article"&gt;17&lt;/ref-type&gt;&lt;contributors&gt;&lt;authors&gt;&lt;author&gt;Karl, David M&lt;/author&gt;&lt;author&gt;Church, Matthew J&lt;/author&gt;&lt;author&gt;Dore, John E&lt;/author&gt;&lt;author&gt;Letelier, Ricardo M&lt;/author&gt;&lt;author&gt;Mahaffey, Claire&lt;/author&gt;&lt;/authors&gt;&lt;/contributors&gt;&lt;titles&gt;&lt;title&gt;Predictable and efficient carbon sequestration in the North Pacific Ocean supported by symbiotic nitrogen fixation&lt;/title&gt;&lt;secondary-title&gt;Proceedings of the National Academy of Sciences&lt;/secondary-title&gt;&lt;/titles&gt;&lt;periodical&gt;&lt;full-title&gt;Proceedings of the National Academy of Sciences&lt;/full-title&gt;&lt;/periodical&gt;&lt;pages&gt;1842-1849&lt;/pages&gt;&lt;volume&gt;109&lt;/volume&gt;&lt;number&gt;6&lt;/number&gt;&lt;dates&gt;&lt;year&gt;2012&lt;/year&gt;&lt;/dates&gt;&lt;isbn&gt;0027-8424&lt;/isbn&gt;&lt;urls&gt;&lt;/urls&gt;&lt;/record&gt;&lt;/Cite&gt;&lt;/EndNote&gt;</w:instrText>
      </w:r>
      <w:r w:rsidR="00656D91">
        <w:rPr>
          <w:rFonts w:ascii="Times New Roman" w:hAnsi="Times New Roman" w:cs="Times New Roman"/>
          <w:sz w:val="24"/>
          <w:szCs w:val="24"/>
        </w:rPr>
        <w:fldChar w:fldCharType="separate"/>
      </w:r>
      <w:r w:rsidR="005248BA">
        <w:rPr>
          <w:rFonts w:ascii="Times New Roman" w:hAnsi="Times New Roman" w:cs="Times New Roman"/>
          <w:noProof/>
          <w:sz w:val="24"/>
          <w:szCs w:val="24"/>
        </w:rPr>
        <w:t>(21)</w:t>
      </w:r>
      <w:r w:rsidR="00656D91">
        <w:rPr>
          <w:rFonts w:ascii="Times New Roman" w:hAnsi="Times New Roman" w:cs="Times New Roman"/>
          <w:sz w:val="24"/>
          <w:szCs w:val="24"/>
        </w:rPr>
        <w:fldChar w:fldCharType="end"/>
      </w:r>
      <w:r w:rsidR="00656D91">
        <w:rPr>
          <w:rFonts w:ascii="Times New Roman" w:hAnsi="Times New Roman" w:cs="Times New Roman"/>
          <w:sz w:val="24"/>
          <w:szCs w:val="24"/>
        </w:rPr>
        <w:t>. Overlying</w:t>
      </w:r>
      <w:r w:rsidR="00094B79">
        <w:rPr>
          <w:rFonts w:ascii="Times New Roman" w:hAnsi="Times New Roman" w:cs="Times New Roman"/>
          <w:sz w:val="24"/>
          <w:szCs w:val="24"/>
        </w:rPr>
        <w:t xml:space="preserve"> the seasonality </w:t>
      </w:r>
      <w:r w:rsidR="00656D91">
        <w:rPr>
          <w:rFonts w:ascii="Times New Roman" w:hAnsi="Times New Roman" w:cs="Times New Roman"/>
          <w:sz w:val="24"/>
          <w:szCs w:val="24"/>
        </w:rPr>
        <w:t xml:space="preserve">of export productivity at this location are long term trends; Karl et al. </w:t>
      </w:r>
      <w:r w:rsidR="00EC6C9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ExcludeAuth="1"&gt;&lt;Author&gt;Karl&lt;/Author&gt;&lt;Year&gt;2021&lt;/Year&gt;&lt;RecNum&gt;57&lt;/RecNum&gt;&lt;DisplayText&gt;(10)&lt;/DisplayText&gt;&lt;record&gt;&lt;rec-number&gt;57&lt;/rec-number&gt;&lt;foreign-keys&gt;&lt;key app="EN" db-id="sddfvez20w2x5tedw0a5x2x5fr02psvpvd0s" timestamp="1644367185"&gt;57&lt;/key&gt;&lt;/foreign-keys&gt;&lt;ref-type name="Journal Article"&gt;17&lt;/ref-type&gt;&lt;contributors&gt;&lt;authors&gt;&lt;author&gt;Karl, David M&lt;/author&gt;&lt;author&gt;Letelier, Ricardo M&lt;/author&gt;&lt;author&gt;Bidigare, Robert R&lt;/author&gt;&lt;author&gt;Björkman, Karin M&lt;/author&gt;&lt;author&gt;Church, Matthew J&lt;/author&gt;&lt;author&gt;Dore, John E&lt;/author&gt;&lt;author&gt;White, Angelicque E&lt;/author&gt;&lt;/authors&gt;&lt;/contributors&gt;&lt;titles&gt;&lt;title&gt;Seasonal-to-decadal scale variability in primary production and particulate matter export at Station ALOHA&lt;/title&gt;&lt;secondary-title&gt;Progress in Oceanography&lt;/secondary-title&gt;&lt;/titles&gt;&lt;periodical&gt;&lt;full-title&gt;Progress in Oceanography&lt;/full-title&gt;&lt;/periodical&gt;&lt;pages&gt;102563&lt;/pages&gt;&lt;volume&gt;195&lt;/volume&gt;&lt;dates&gt;&lt;year&gt;2021&lt;/year&gt;&lt;/dates&gt;&lt;isbn&gt;0079-6611&lt;/isbn&gt;&lt;urls&gt;&lt;/urls&gt;&lt;/record&gt;&lt;/Cite&gt;&lt;/EndNote&gt;</w:instrText>
      </w:r>
      <w:r w:rsidR="00EC6C9A">
        <w:rPr>
          <w:rFonts w:ascii="Times New Roman" w:hAnsi="Times New Roman" w:cs="Times New Roman"/>
          <w:sz w:val="24"/>
          <w:szCs w:val="24"/>
        </w:rPr>
        <w:fldChar w:fldCharType="separate"/>
      </w:r>
      <w:r w:rsidR="005248BA">
        <w:rPr>
          <w:rFonts w:ascii="Times New Roman" w:hAnsi="Times New Roman" w:cs="Times New Roman"/>
          <w:noProof/>
          <w:sz w:val="24"/>
          <w:szCs w:val="24"/>
        </w:rPr>
        <w:t>(10)</w:t>
      </w:r>
      <w:r w:rsidR="00EC6C9A">
        <w:rPr>
          <w:rFonts w:ascii="Times New Roman" w:hAnsi="Times New Roman" w:cs="Times New Roman"/>
          <w:sz w:val="24"/>
          <w:szCs w:val="24"/>
        </w:rPr>
        <w:fldChar w:fldCharType="end"/>
      </w:r>
      <w:r w:rsidR="00EC6C9A">
        <w:rPr>
          <w:rFonts w:ascii="Times New Roman" w:hAnsi="Times New Roman" w:cs="Times New Roman"/>
          <w:sz w:val="24"/>
          <w:szCs w:val="24"/>
        </w:rPr>
        <w:t xml:space="preserve"> report </w:t>
      </w:r>
      <w:r w:rsidR="00656D91">
        <w:rPr>
          <w:rFonts w:ascii="Times New Roman" w:hAnsi="Times New Roman" w:cs="Times New Roman"/>
          <w:sz w:val="24"/>
          <w:szCs w:val="24"/>
        </w:rPr>
        <w:t xml:space="preserve">a 30-yr long increase in </w:t>
      </w:r>
      <w:r w:rsidR="002F7C2D">
        <w:rPr>
          <w:rFonts w:ascii="Times New Roman" w:hAnsi="Times New Roman" w:cs="Times New Roman"/>
          <w:sz w:val="24"/>
          <w:szCs w:val="24"/>
        </w:rPr>
        <w:t>CHL</w:t>
      </w:r>
      <w:r w:rsidR="00656D91">
        <w:rPr>
          <w:rFonts w:ascii="Times New Roman" w:hAnsi="Times New Roman" w:cs="Times New Roman"/>
          <w:sz w:val="24"/>
          <w:szCs w:val="24"/>
        </w:rPr>
        <w:t>, suspended particulate carbon and nitrogen</w:t>
      </w:r>
      <w:r w:rsidR="002F7C2D">
        <w:rPr>
          <w:rFonts w:ascii="Times New Roman" w:hAnsi="Times New Roman" w:cs="Times New Roman"/>
          <w:sz w:val="24"/>
          <w:szCs w:val="24"/>
        </w:rPr>
        <w:t>,</w:t>
      </w:r>
      <w:r w:rsidR="00656D91">
        <w:rPr>
          <w:rFonts w:ascii="Times New Roman" w:hAnsi="Times New Roman" w:cs="Times New Roman"/>
          <w:sz w:val="24"/>
          <w:szCs w:val="24"/>
        </w:rPr>
        <w:t xml:space="preserve"> and primary </w:t>
      </w:r>
      <w:r w:rsidR="00EC6C9A">
        <w:rPr>
          <w:rFonts w:ascii="Times New Roman" w:hAnsi="Times New Roman" w:cs="Times New Roman"/>
          <w:sz w:val="24"/>
          <w:szCs w:val="24"/>
        </w:rPr>
        <w:t xml:space="preserve">production at Station ALOHA. </w:t>
      </w:r>
      <w:r w:rsidR="000125CA">
        <w:rPr>
          <w:rFonts w:ascii="Times New Roman" w:hAnsi="Times New Roman" w:cs="Times New Roman"/>
          <w:sz w:val="24"/>
          <w:szCs w:val="24"/>
        </w:rPr>
        <w:t xml:space="preserve">The proposed drivers of these oligotrophic </w:t>
      </w:r>
      <w:r w:rsidR="002F7C2D">
        <w:rPr>
          <w:rFonts w:ascii="Times New Roman" w:hAnsi="Times New Roman" w:cs="Times New Roman"/>
          <w:sz w:val="24"/>
          <w:szCs w:val="24"/>
        </w:rPr>
        <w:t xml:space="preserve">summer </w:t>
      </w:r>
      <w:r w:rsidR="000125CA">
        <w:rPr>
          <w:rFonts w:ascii="Times New Roman" w:hAnsi="Times New Roman" w:cs="Times New Roman"/>
          <w:sz w:val="24"/>
          <w:szCs w:val="24"/>
        </w:rPr>
        <w:t xml:space="preserve">blooms </w:t>
      </w:r>
      <w:r w:rsidR="002F7C2D">
        <w:rPr>
          <w:rFonts w:ascii="Times New Roman" w:hAnsi="Times New Roman" w:cs="Times New Roman"/>
          <w:sz w:val="24"/>
          <w:szCs w:val="24"/>
        </w:rPr>
        <w:t xml:space="preserve">(and associated particle flux) </w:t>
      </w:r>
      <w:r w:rsidR="000125CA">
        <w:rPr>
          <w:rFonts w:ascii="Times New Roman" w:hAnsi="Times New Roman" w:cs="Times New Roman"/>
          <w:sz w:val="24"/>
          <w:szCs w:val="24"/>
        </w:rPr>
        <w:t xml:space="preserve">include </w:t>
      </w:r>
      <w:r w:rsidR="00886E5D">
        <w:rPr>
          <w:rFonts w:ascii="Times New Roman" w:hAnsi="Times New Roman" w:cs="Times New Roman"/>
          <w:sz w:val="24"/>
          <w:szCs w:val="24"/>
        </w:rPr>
        <w:t xml:space="preserve">(1) </w:t>
      </w:r>
      <w:r w:rsidR="000125CA">
        <w:rPr>
          <w:rFonts w:ascii="Times New Roman" w:hAnsi="Times New Roman" w:cs="Times New Roman"/>
          <w:sz w:val="24"/>
          <w:szCs w:val="24"/>
        </w:rPr>
        <w:t xml:space="preserve">enhanced iron flux, </w:t>
      </w:r>
      <w:r w:rsidR="00886E5D">
        <w:rPr>
          <w:rFonts w:ascii="Times New Roman" w:hAnsi="Times New Roman" w:cs="Times New Roman"/>
          <w:sz w:val="24"/>
          <w:szCs w:val="24"/>
        </w:rPr>
        <w:t xml:space="preserve">(2) </w:t>
      </w:r>
      <w:r w:rsidR="000125CA">
        <w:rPr>
          <w:rFonts w:ascii="Times New Roman" w:hAnsi="Times New Roman" w:cs="Times New Roman"/>
          <w:sz w:val="24"/>
          <w:szCs w:val="24"/>
        </w:rPr>
        <w:t xml:space="preserve">physical aggregation of buoyant cells (such as </w:t>
      </w:r>
      <w:r w:rsidR="000125CA" w:rsidRPr="000125CA">
        <w:rPr>
          <w:rFonts w:ascii="Times New Roman" w:hAnsi="Times New Roman" w:cs="Times New Roman"/>
          <w:i/>
          <w:sz w:val="24"/>
          <w:szCs w:val="24"/>
        </w:rPr>
        <w:t>Trichodesmium</w:t>
      </w:r>
      <w:r w:rsidR="000125CA">
        <w:rPr>
          <w:rFonts w:ascii="Times New Roman" w:hAnsi="Times New Roman" w:cs="Times New Roman"/>
          <w:sz w:val="24"/>
          <w:szCs w:val="24"/>
        </w:rPr>
        <w:t xml:space="preserve">), </w:t>
      </w:r>
      <w:r w:rsidR="00CA5AFF">
        <w:rPr>
          <w:rFonts w:ascii="Times New Roman" w:hAnsi="Times New Roman" w:cs="Times New Roman"/>
          <w:sz w:val="24"/>
          <w:szCs w:val="24"/>
        </w:rPr>
        <w:t>and</w:t>
      </w:r>
      <w:r w:rsidR="00886E5D">
        <w:rPr>
          <w:rFonts w:ascii="Times New Roman" w:hAnsi="Times New Roman" w:cs="Times New Roman"/>
          <w:sz w:val="24"/>
          <w:szCs w:val="24"/>
        </w:rPr>
        <w:t xml:space="preserve"> (3)</w:t>
      </w:r>
      <w:r w:rsidR="00CA5AFF">
        <w:rPr>
          <w:rFonts w:ascii="Times New Roman" w:hAnsi="Times New Roman" w:cs="Times New Roman"/>
          <w:sz w:val="24"/>
          <w:szCs w:val="24"/>
        </w:rPr>
        <w:t xml:space="preserve"> </w:t>
      </w:r>
      <w:r w:rsidR="000125CA">
        <w:rPr>
          <w:rFonts w:ascii="Times New Roman" w:hAnsi="Times New Roman" w:cs="Times New Roman"/>
          <w:sz w:val="24"/>
          <w:szCs w:val="24"/>
        </w:rPr>
        <w:t xml:space="preserve">nutrient intrusions into the euphotic zone </w:t>
      </w:r>
      <w:r w:rsidR="000125CA" w:rsidRPr="002C09E4">
        <w:rPr>
          <w:rFonts w:ascii="Times New Roman" w:hAnsi="Times New Roman" w:cs="Times New Roman"/>
          <w:sz w:val="24"/>
          <w:szCs w:val="24"/>
        </w:rPr>
        <w:t>via mesoscale eddy pumping</w:t>
      </w:r>
      <w:r w:rsidR="002C09E4" w:rsidRPr="002C09E4">
        <w:rPr>
          <w:rFonts w:ascii="Times New Roman" w:hAnsi="Times New Roman" w:cs="Times New Roman"/>
          <w:sz w:val="24"/>
          <w:szCs w:val="24"/>
        </w:rPr>
        <w:t xml:space="preserve"> </w:t>
      </w:r>
      <w:r w:rsidR="002C09E4" w:rsidRPr="002C09E4">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&lt;EndNote&gt;&lt;Cite&gt;&lt;Author&gt;Dore&lt;/Author&gt;&lt;Year&gt;2008&lt;/Year&gt;&lt;RecNum&gt;60&lt;/RecNum&gt;&lt;DisplayText&gt;(15, 21)&lt;/DisplayText&gt;&lt;record&gt;&lt;rec-number&gt;60&lt;/rec-number&gt;&lt;foreign-keys&gt;&lt;key app="EN" db-id="sddfvez20w2x5tedw0a5x2x5fr02psvpvd0s" timestamp="1644367185"&gt;60&lt;/key&gt;&lt;/foreign-keys&gt;&lt;ref-type name="Journal Article"&gt;17&lt;/ref-type&gt;&lt;contributors&gt;&lt;authors&gt;&lt;author&gt;Dore, John E&lt;/author&gt;&lt;author&gt;Letelier, Ricardo M&lt;/author&gt;&lt;author&gt;Church, Matthew J&lt;/author&gt;&lt;author&gt;Lukas, Roger&lt;/author&gt;&lt;author&gt;Karl, David M&lt;/author&gt;&lt;/authors&gt;&lt;/contributors&gt;&lt;titles&gt;&lt;title&gt;Summer phytoplankton blooms in the oligotrophic North Pacific Subtropical Gyre: Historical perspective and recent observations&lt;/title&gt;&lt;secondary-title&gt;Progress in Oceanography&lt;/secondary-title&gt;&lt;/titles&gt;&lt;periodical&gt;&lt;full-title&gt;Progress in Oceanography&lt;/full-title&gt;&lt;/periodical&gt;&lt;pages&gt;2-38&lt;/pages&gt;&lt;volume&gt;76&lt;/volume&gt;&lt;number&gt;1&lt;/number&gt;&lt;dates&gt;&lt;year&gt;2008&lt;/year&gt;&lt;/dates&gt;&lt;isbn&gt;0079-6611&lt;/isbn&gt;&lt;urls&gt;&lt;/urls&gt;&lt;/record&gt;&lt;/Cite&gt;&lt;Cite&gt;&lt;Author&gt;Karl&lt;/Author&gt;&lt;Year&gt;2012&lt;/Year&gt;&lt;RecNum&gt;66&lt;/RecNum&gt;&lt;record&gt;&lt;rec-number&gt;66&lt;/rec-number&gt;&lt;foreign-keys&gt;&lt;key app="EN" db-id="sddfvez20w2x5tedw0a5x2x5fr02psvpvd0s" timestamp="1644367185"&gt;66&lt;/key&gt;&lt;/foreign-keys&gt;&lt;ref-type name="Journal Article"&gt;17&lt;/ref-type&gt;&lt;contributors&gt;&lt;authors&gt;&lt;author&gt;Karl, David M&lt;/author&gt;&lt;author&gt;Church, Matthew J&lt;/author&gt;&lt;author&gt;Dore, John E&lt;/author&gt;&lt;author&gt;Letelier, Ricardo M&lt;/author&gt;&lt;author&gt;Mahaffey, Claire&lt;/author&gt;&lt;/authors&gt;&lt;/contributors&gt;&lt;titles&gt;&lt;title&gt;Predictable and efficient carbon sequestration in the North Pacific Ocean supported by symbiotic nitrogen fixation&lt;/title&gt;&lt;secondary-title&gt;Proceedings of the National Academy of Sciences&lt;/secondary-title&gt;&lt;/titles&gt;&lt;periodical&gt;&lt;full-title&gt;Proceedings of the National Academy of Sciences&lt;/full-title&gt;&lt;/periodical&gt;&lt;pages&gt;1842-1849&lt;/pages&gt;&lt;volume&gt;109&lt;/volume&gt;&lt;number&gt;6&lt;/number&gt;&lt;dates&gt;&lt;year&gt;2012&lt;/year&gt;&lt;/dates&gt;&lt;isbn&gt;0027-8424&lt;/isbn&gt;&lt;urls&gt;&lt;/urls&gt;&lt;/record&gt;&lt;/Cite&gt;&lt;/EndNote&gt;</w:instrText>
      </w:r>
      <w:r w:rsidR="002C09E4" w:rsidRPr="002C09E4">
        <w:rPr>
          <w:rFonts w:ascii="Times New Roman" w:hAnsi="Times New Roman" w:cs="Times New Roman"/>
          <w:sz w:val="24"/>
          <w:szCs w:val="24"/>
        </w:rPr>
        <w:fldChar w:fldCharType="separate"/>
      </w:r>
      <w:r w:rsidR="005248BA">
        <w:rPr>
          <w:rFonts w:ascii="Times New Roman" w:hAnsi="Times New Roman" w:cs="Times New Roman"/>
          <w:noProof/>
          <w:sz w:val="24"/>
          <w:szCs w:val="24"/>
        </w:rPr>
        <w:t>(15, 21)</w:t>
      </w:r>
      <w:r w:rsidR="002C09E4" w:rsidRPr="002C09E4">
        <w:rPr>
          <w:rFonts w:ascii="Times New Roman" w:hAnsi="Times New Roman" w:cs="Times New Roman"/>
          <w:sz w:val="24"/>
          <w:szCs w:val="24"/>
        </w:rPr>
        <w:fldChar w:fldCharType="end"/>
      </w:r>
      <w:r w:rsidR="000125CA" w:rsidRPr="002C09E4">
        <w:rPr>
          <w:rFonts w:ascii="Times New Roman" w:hAnsi="Times New Roman" w:cs="Times New Roman"/>
          <w:sz w:val="24"/>
          <w:szCs w:val="24"/>
        </w:rPr>
        <w:t>.</w:t>
      </w:r>
      <w:r w:rsidR="000125CA">
        <w:rPr>
          <w:rFonts w:ascii="Times New Roman" w:hAnsi="Times New Roman" w:cs="Times New Roman"/>
          <w:sz w:val="24"/>
          <w:szCs w:val="24"/>
        </w:rPr>
        <w:t xml:space="preserve"> </w:t>
      </w:r>
      <w:r w:rsidR="00CA5AFF">
        <w:rPr>
          <w:rFonts w:ascii="Times New Roman" w:hAnsi="Times New Roman" w:cs="Times New Roman"/>
          <w:sz w:val="24"/>
          <w:szCs w:val="24"/>
        </w:rPr>
        <w:t xml:space="preserve">These </w:t>
      </w:r>
      <w:r w:rsidR="00CA5AFF" w:rsidRPr="003A6DA8">
        <w:rPr>
          <w:rFonts w:ascii="Times New Roman" w:hAnsi="Times New Roman" w:cs="Times New Roman"/>
          <w:sz w:val="24"/>
          <w:szCs w:val="24"/>
        </w:rPr>
        <w:t xml:space="preserve">late summer CHL blooms </w:t>
      </w:r>
      <w:r w:rsidR="00CA5AFF">
        <w:rPr>
          <w:rFonts w:ascii="Times New Roman" w:hAnsi="Times New Roman" w:cs="Times New Roman"/>
          <w:sz w:val="24"/>
          <w:szCs w:val="24"/>
        </w:rPr>
        <w:t>do not seem to be correlated</w:t>
      </w:r>
      <w:r w:rsidR="00CA5AFF" w:rsidRPr="003A6DA8">
        <w:rPr>
          <w:rFonts w:ascii="Times New Roman" w:hAnsi="Times New Roman" w:cs="Times New Roman"/>
          <w:sz w:val="24"/>
          <w:szCs w:val="24"/>
        </w:rPr>
        <w:t xml:space="preserve"> with sea surface height anomal</w:t>
      </w:r>
      <w:r w:rsidR="00E05B8F">
        <w:rPr>
          <w:rFonts w:ascii="Times New Roman" w:hAnsi="Times New Roman" w:cs="Times New Roman"/>
          <w:sz w:val="24"/>
          <w:szCs w:val="24"/>
        </w:rPr>
        <w:t>ies</w:t>
      </w:r>
      <w:r w:rsidR="00CA5AFF" w:rsidRPr="003A6DA8">
        <w:rPr>
          <w:rFonts w:ascii="Times New Roman" w:hAnsi="Times New Roman" w:cs="Times New Roman"/>
          <w:sz w:val="24"/>
          <w:szCs w:val="24"/>
        </w:rPr>
        <w:t xml:space="preserve"> or wind forcing</w:t>
      </w:r>
      <w:r w:rsidR="00FD5A00">
        <w:rPr>
          <w:rFonts w:ascii="Times New Roman" w:hAnsi="Times New Roman" w:cs="Times New Roman"/>
          <w:sz w:val="24"/>
          <w:szCs w:val="24"/>
        </w:rPr>
        <w:t xml:space="preserve"> but this has not been rigorously tested</w:t>
      </w:r>
      <w:r w:rsidR="00CA5AFF">
        <w:rPr>
          <w:rFonts w:ascii="Times New Roman" w:hAnsi="Times New Roman" w:cs="Times New Roman"/>
          <w:sz w:val="24"/>
          <w:szCs w:val="24"/>
        </w:rPr>
        <w:t xml:space="preserve"> </w:t>
      </w:r>
      <w:r w:rsidR="00CA5AF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&lt;EndNote&gt;&lt;Cite&gt;&lt;Author&gt;White&lt;/Author&gt;&lt;Year&gt;2007&lt;/Year&gt;&lt;RecNum&gt;56&lt;/RecNum&gt;&lt;DisplayText&gt;(9, 22)&lt;/DisplayText&gt;&lt;record&gt;&lt;rec-number&gt;56&lt;/rec-number&gt;&lt;foreign-keys&gt;&lt;key app="EN" db-id="sddfvez20w2x5tedw0a5x2x5fr02psvpvd0s" timestamp="1644367185"&gt;56&lt;/key&gt;&lt;/foreign-keys&gt;&lt;ref-type name="Journal Article"&gt;17&lt;/ref-type&gt;&lt;contributors&gt;&lt;authors&gt;&lt;author&gt;White, Angelicque E&lt;/author&gt;&lt;author&gt;Spitz, Yvette H&lt;/author&gt;&lt;author&gt;Letelier, Ricardo M&lt;/author&gt;&lt;/authors&gt;&lt;/contributors&gt;&lt;titles&gt;&lt;title&gt;What factors are driving summer phytoplankton blooms in the North Pacific Subtropical Gyre?&lt;/title&gt;&lt;secondary-title&gt;Journal of Geophysical Research: Oceans&lt;/secondary-title&gt;&lt;/titles&gt;&lt;periodical&gt;&lt;full-title&gt;Journal of Geophysical Research: Oceans&lt;/full-title&gt;&lt;/periodical&gt;&lt;volume&gt;112&lt;/volume&gt;&lt;number&gt;C12&lt;/number&gt;&lt;dates&gt;&lt;year&gt;2007&lt;/year&gt;&lt;/dates&gt;&lt;isbn&gt;0148-0227&lt;/isbn&gt;&lt;urls&gt;&lt;/urls&gt;&lt;/record&gt;&lt;/Cite&gt;&lt;Cite&gt;&lt;Author&gt;Friedrich&lt;/Author&gt;&lt;Year&gt;2021&lt;/Year&gt;&lt;RecNum&gt;67&lt;/RecNum&gt;&lt;record&gt;&lt;rec-number&gt;67&lt;/rec-number&gt;&lt;foreign-keys&gt;&lt;key app="EN" db-id="sddfvez20w2x5tedw0a5x2x5fr02psvpvd0s" timestamp="1644367185"&gt;67&lt;/key&gt;&lt;/foreign-keys&gt;&lt;ref-type name="Journal Article"&gt;17&lt;/ref-type&gt;&lt;contributors&gt;&lt;authors&gt;&lt;author&gt;Friedrich, T&lt;/author&gt;&lt;author&gt;Powell, BS&lt;/author&gt;&lt;author&gt;Stock, CA&lt;/author&gt;&lt;author&gt;Hahn‐Woernle, L&lt;/author&gt;&lt;author&gt;Dussin, R&lt;/author&gt;&lt;author&gt;Curchitser, EN&lt;/author&gt;&lt;/authors&gt;&lt;/contributors&gt;&lt;titles&gt;&lt;title&gt;Drivers of Phytoplankton Blooms in Hawaii: A Regional Model Study&lt;/title&gt;&lt;secondary-title&gt;Journal of Geophysical Research: Oceans&lt;/secondary-title&gt;&lt;/titles&gt;&lt;periodical&gt;&lt;full-title&gt;Journal of Geophysical Research: Oceans&lt;/full-title&gt;&lt;/periodical&gt;&lt;pages&gt;e2020JC017069&lt;/pages&gt;&lt;volume&gt;126&lt;/volume&gt;&lt;number&gt;5&lt;/number&gt;&lt;dates&gt;&lt;year&gt;2021&lt;/year&gt;&lt;/dates&gt;&lt;isbn&gt;2169-9275&lt;/isbn&gt;&lt;urls&gt;&lt;/urls&gt;&lt;/record&gt;&lt;/Cite&gt;&lt;/EndNote&gt;</w:instrText>
      </w:r>
      <w:r w:rsidR="00CA5AFF">
        <w:rPr>
          <w:rFonts w:ascii="Times New Roman" w:hAnsi="Times New Roman" w:cs="Times New Roman"/>
          <w:sz w:val="24"/>
          <w:szCs w:val="24"/>
        </w:rPr>
        <w:fldChar w:fldCharType="separate"/>
      </w:r>
      <w:r w:rsidR="005248BA">
        <w:rPr>
          <w:rFonts w:ascii="Times New Roman" w:hAnsi="Times New Roman" w:cs="Times New Roman"/>
          <w:noProof/>
          <w:sz w:val="24"/>
          <w:szCs w:val="24"/>
        </w:rPr>
        <w:t>(9, 22)</w:t>
      </w:r>
      <w:r w:rsidR="00CA5AFF">
        <w:rPr>
          <w:rFonts w:ascii="Times New Roman" w:hAnsi="Times New Roman" w:cs="Times New Roman"/>
          <w:sz w:val="24"/>
          <w:szCs w:val="24"/>
        </w:rPr>
        <w:fldChar w:fldCharType="end"/>
      </w:r>
      <w:r w:rsidR="00CA5AFF" w:rsidRPr="003A6DA8">
        <w:rPr>
          <w:rFonts w:ascii="Times New Roman" w:hAnsi="Times New Roman" w:cs="Times New Roman"/>
          <w:sz w:val="24"/>
          <w:szCs w:val="24"/>
        </w:rPr>
        <w:t>.</w:t>
      </w:r>
    </w:p>
    <w:p w14:paraId="65EDD4E8" w14:textId="6DF946C0" w:rsidR="001312BD" w:rsidDel="001312BD" w:rsidRDefault="00656D91" w:rsidP="001312BD">
      <w:pPr>
        <w:spacing w:line="480" w:lineRule="auto"/>
        <w:ind w:firstLine="720"/>
        <w:jc w:val="both"/>
        <w:rPr>
          <w:del w:id="5" w:author="James Ash" w:date="2022-09-06T15:32:00Z"/>
          <w:rFonts w:ascii="Times New Roman" w:hAnsi="Times New Roman" w:cs="Times New Roman"/>
          <w:sz w:val="24"/>
          <w:szCs w:val="24"/>
        </w:rPr>
      </w:pPr>
      <w:r>
        <w:rPr>
          <w:rFonts w:ascii="Times New Roman" w:hAnsi="Times New Roman" w:cs="Times New Roman"/>
          <w:sz w:val="24"/>
          <w:szCs w:val="24"/>
        </w:rPr>
        <w:t>To the north of Station ALOHA, l</w:t>
      </w:r>
      <w:r w:rsidR="00EF454D" w:rsidRPr="003A6DA8">
        <w:rPr>
          <w:rFonts w:ascii="Times New Roman" w:hAnsi="Times New Roman" w:cs="Times New Roman"/>
          <w:sz w:val="24"/>
          <w:szCs w:val="24"/>
        </w:rPr>
        <w:t xml:space="preserve">arge summer </w:t>
      </w:r>
      <w:r w:rsidR="000125CA">
        <w:rPr>
          <w:rFonts w:ascii="Times New Roman" w:hAnsi="Times New Roman" w:cs="Times New Roman"/>
          <w:sz w:val="24"/>
          <w:szCs w:val="24"/>
        </w:rPr>
        <w:t>blooms of satellite-derived chlorophyll (</w:t>
      </w:r>
      <w:r w:rsidR="000125CA" w:rsidRPr="003A6DA8">
        <w:rPr>
          <w:rFonts w:ascii="Times New Roman" w:hAnsi="Times New Roman" w:cs="Times New Roman"/>
          <w:sz w:val="24"/>
          <w:szCs w:val="24"/>
        </w:rPr>
        <w:t>CHL</w:t>
      </w:r>
      <w:r w:rsidR="000125CA" w:rsidRPr="003A6DA8">
        <w:rPr>
          <w:rFonts w:ascii="Times New Roman" w:hAnsi="Times New Roman" w:cs="Times New Roman"/>
          <w:sz w:val="24"/>
          <w:szCs w:val="24"/>
          <w:vertAlign w:val="subscript"/>
        </w:rPr>
        <w:t>sat</w:t>
      </w:r>
      <w:r w:rsidR="000125CA">
        <w:rPr>
          <w:rFonts w:ascii="Times New Roman" w:hAnsi="Times New Roman" w:cs="Times New Roman"/>
          <w:sz w:val="24"/>
          <w:szCs w:val="24"/>
        </w:rPr>
        <w:t>)</w:t>
      </w:r>
      <w:r w:rsidR="000125CA" w:rsidRPr="003A6DA8">
        <w:rPr>
          <w:rFonts w:ascii="Times New Roman" w:hAnsi="Times New Roman" w:cs="Times New Roman"/>
          <w:sz w:val="24"/>
          <w:szCs w:val="24"/>
        </w:rPr>
        <w:t xml:space="preserve"> </w:t>
      </w:r>
      <w:r w:rsidR="00EF454D" w:rsidRPr="003A6DA8">
        <w:rPr>
          <w:rFonts w:ascii="Times New Roman" w:hAnsi="Times New Roman" w:cs="Times New Roman"/>
          <w:sz w:val="24"/>
          <w:szCs w:val="24"/>
        </w:rPr>
        <w:t>spanning hundreds of square kilometers and persisting for weeks</w:t>
      </w:r>
      <w:r w:rsidR="00DF20BF">
        <w:rPr>
          <w:rFonts w:ascii="Times New Roman" w:hAnsi="Times New Roman" w:cs="Times New Roman"/>
          <w:sz w:val="24"/>
          <w:szCs w:val="24"/>
        </w:rPr>
        <w:t xml:space="preserve"> to </w:t>
      </w:r>
      <w:r w:rsidR="00EF454D" w:rsidRPr="003A6DA8">
        <w:rPr>
          <w:rFonts w:ascii="Times New Roman" w:hAnsi="Times New Roman" w:cs="Times New Roman"/>
          <w:sz w:val="24"/>
          <w:szCs w:val="24"/>
        </w:rPr>
        <w:t>months, are consistently observed in satellite records at an approximate latitude of ~30°N</w:t>
      </w:r>
      <w:r w:rsidR="00504415">
        <w:rPr>
          <w:rFonts w:ascii="Times New Roman" w:hAnsi="Times New Roman" w:cs="Times New Roman"/>
          <w:sz w:val="24"/>
          <w:szCs w:val="24"/>
        </w:rPr>
        <w:t xml:space="preserve"> </w:t>
      </w:r>
      <w:r w:rsidR="008966A5">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&lt;EndNote&gt;&lt;Cite&gt;&lt;Author&gt;Wilson&lt;/Author&gt;&lt;Year&gt;2013&lt;/Year&gt;&lt;RecNum&gt;13&lt;/RecNum&gt;&lt;DisplayText&gt;(23)&lt;/DisplayText&gt;&lt;record&gt;&lt;rec-number&gt;13&lt;/rec-number&gt;&lt;foreign-keys&gt;&lt;key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8966A5">
        <w:rPr>
          <w:rFonts w:ascii="Times New Roman" w:hAnsi="Times New Roman" w:cs="Times New Roman"/>
          <w:sz w:val="24"/>
          <w:szCs w:val="24"/>
        </w:rPr>
        <w:fldChar w:fldCharType="separate"/>
      </w:r>
      <w:r w:rsidR="005248BA">
        <w:rPr>
          <w:rFonts w:ascii="Times New Roman" w:hAnsi="Times New Roman" w:cs="Times New Roman"/>
          <w:noProof/>
          <w:sz w:val="24"/>
          <w:szCs w:val="24"/>
        </w:rPr>
        <w:t>(23)</w:t>
      </w:r>
      <w:r w:rsidR="008966A5">
        <w:rPr>
          <w:rFonts w:ascii="Times New Roman" w:hAnsi="Times New Roman" w:cs="Times New Roman"/>
          <w:sz w:val="24"/>
          <w:szCs w:val="24"/>
        </w:rPr>
        <w:fldChar w:fldCharType="end"/>
      </w:r>
      <w:r w:rsidR="0083727C">
        <w:rPr>
          <w:rFonts w:ascii="Times New Roman" w:hAnsi="Times New Roman" w:cs="Times New Roman"/>
          <w:sz w:val="24"/>
          <w:szCs w:val="24"/>
        </w:rPr>
        <w:t xml:space="preserve"> </w:t>
      </w:r>
      <w:r w:rsidR="00504415">
        <w:rPr>
          <w:rFonts w:ascii="Times New Roman" w:hAnsi="Times New Roman" w:cs="Times New Roman"/>
          <w:sz w:val="24"/>
          <w:szCs w:val="24"/>
        </w:rPr>
        <w:t>in the NE region of the NPSG (here termed NEPSG)</w:t>
      </w:r>
      <w:r w:rsidR="00D936E8">
        <w:rPr>
          <w:rFonts w:ascii="Times New Roman" w:hAnsi="Times New Roman" w:cs="Times New Roman"/>
          <w:sz w:val="24"/>
          <w:szCs w:val="24"/>
        </w:rPr>
        <w:t xml:space="preserve">. </w:t>
      </w:r>
      <w:r w:rsidR="00EF454D" w:rsidRPr="003A6DA8">
        <w:rPr>
          <w:rFonts w:ascii="Times New Roman" w:hAnsi="Times New Roman" w:cs="Times New Roman"/>
          <w:sz w:val="24"/>
          <w:szCs w:val="24"/>
        </w:rPr>
        <w:t>These blooms</w:t>
      </w:r>
      <w:r w:rsidR="000125CA">
        <w:rPr>
          <w:rFonts w:ascii="Times New Roman" w:hAnsi="Times New Roman" w:cs="Times New Roman"/>
          <w:sz w:val="24"/>
          <w:szCs w:val="24"/>
        </w:rPr>
        <w:t xml:space="preserve"> are </w:t>
      </w:r>
      <w:r w:rsidR="00094B79">
        <w:rPr>
          <w:rFonts w:ascii="Times New Roman" w:hAnsi="Times New Roman" w:cs="Times New Roman"/>
          <w:sz w:val="24"/>
          <w:szCs w:val="24"/>
        </w:rPr>
        <w:t xml:space="preserve">operationally </w:t>
      </w:r>
      <w:r w:rsidR="000125CA">
        <w:rPr>
          <w:rFonts w:ascii="Times New Roman" w:hAnsi="Times New Roman" w:cs="Times New Roman"/>
          <w:sz w:val="24"/>
          <w:szCs w:val="24"/>
        </w:rPr>
        <w:t xml:space="preserve">defined as having a </w:t>
      </w:r>
      <w:r w:rsidR="00EC6C9A" w:rsidRPr="003A6DA8">
        <w:rPr>
          <w:rFonts w:ascii="Times New Roman" w:hAnsi="Times New Roman" w:cs="Times New Roman"/>
          <w:sz w:val="24"/>
          <w:szCs w:val="24"/>
        </w:rPr>
        <w:t>CHL</w:t>
      </w:r>
      <w:r w:rsidR="00EC6C9A" w:rsidRPr="003A6DA8">
        <w:rPr>
          <w:rFonts w:ascii="Times New Roman" w:hAnsi="Times New Roman" w:cs="Times New Roman"/>
          <w:sz w:val="24"/>
          <w:szCs w:val="24"/>
          <w:vertAlign w:val="subscript"/>
        </w:rPr>
        <w:t>sat</w:t>
      </w:r>
      <w:r w:rsidR="00EC6C9A" w:rsidRPr="003A6DA8">
        <w:rPr>
          <w:rFonts w:ascii="Times New Roman" w:hAnsi="Times New Roman" w:cs="Times New Roman"/>
          <w:sz w:val="24"/>
          <w:szCs w:val="24"/>
        </w:rPr>
        <w:t xml:space="preserve"> value greater than 0.15 mg m</w:t>
      </w:r>
      <w:r w:rsidR="00EC6C9A" w:rsidRPr="003A6DA8">
        <w:rPr>
          <w:rFonts w:ascii="Times New Roman" w:hAnsi="Times New Roman" w:cs="Times New Roman"/>
          <w:sz w:val="24"/>
          <w:szCs w:val="24"/>
          <w:vertAlign w:val="superscript"/>
        </w:rPr>
        <w:t>-3</w:t>
      </w:r>
      <w:r w:rsidR="00EC6C9A" w:rsidRPr="003A6DA8">
        <w:rPr>
          <w:rFonts w:ascii="Times New Roman" w:hAnsi="Times New Roman" w:cs="Times New Roman"/>
          <w:sz w:val="24"/>
          <w:szCs w:val="24"/>
        </w:rPr>
        <w:t xml:space="preserve">, which is </w:t>
      </w:r>
      <w:r w:rsidR="002F7C2D">
        <w:rPr>
          <w:rFonts w:ascii="Times New Roman" w:hAnsi="Times New Roman" w:cs="Times New Roman"/>
          <w:sz w:val="24"/>
          <w:szCs w:val="24"/>
        </w:rPr>
        <w:t>~3×</w:t>
      </w:r>
      <w:r w:rsidR="00EC6C9A" w:rsidRPr="003A6DA8">
        <w:rPr>
          <w:rFonts w:ascii="Times New Roman" w:hAnsi="Times New Roman" w:cs="Times New Roman"/>
          <w:sz w:val="24"/>
          <w:szCs w:val="24"/>
        </w:rPr>
        <w:t xml:space="preserve"> greater than the literature background CHL</w:t>
      </w:r>
      <w:r w:rsidR="00EC6C9A" w:rsidRPr="003A6DA8">
        <w:rPr>
          <w:rFonts w:ascii="Times New Roman" w:hAnsi="Times New Roman" w:cs="Times New Roman"/>
          <w:sz w:val="24"/>
          <w:szCs w:val="24"/>
          <w:vertAlign w:val="subscript"/>
        </w:rPr>
        <w:t>sat</w:t>
      </w:r>
      <w:r w:rsidR="00EC6C9A" w:rsidRPr="003A6DA8">
        <w:rPr>
          <w:rFonts w:ascii="Times New Roman" w:hAnsi="Times New Roman" w:cs="Times New Roman"/>
          <w:sz w:val="24"/>
          <w:szCs w:val="24"/>
        </w:rPr>
        <w:t xml:space="preserve"> level of 0.05 mg m</w:t>
      </w:r>
      <w:r w:rsidR="00EC6C9A" w:rsidRPr="003A6DA8">
        <w:rPr>
          <w:rFonts w:ascii="Times New Roman" w:hAnsi="Times New Roman" w:cs="Times New Roman"/>
          <w:sz w:val="24"/>
          <w:szCs w:val="24"/>
          <w:vertAlign w:val="superscript"/>
        </w:rPr>
        <w:t>-3</w:t>
      </w:r>
      <w:r w:rsidR="00EC6C9A" w:rsidRPr="003A6DA8">
        <w:rPr>
          <w:rFonts w:ascii="Times New Roman" w:hAnsi="Times New Roman" w:cs="Times New Roman"/>
          <w:sz w:val="24"/>
          <w:szCs w:val="24"/>
        </w:rPr>
        <w:t xml:space="preserve"> for the oligotrophic oceans </w:t>
      </w:r>
      <w:r w:rsidR="00873B89">
        <w:rPr>
          <w:rFonts w:ascii="Times New Roman" w:hAnsi="Times New Roman" w:cs="Times New Roman"/>
          <w:sz w:val="24"/>
          <w:szCs w:val="24"/>
        </w:rPr>
        <w:fldChar w:fldCharType="begin">
          <w:fldData xml:space="preserve">PEVuZE5vdGU+PENpdGU+PEF1dGhvcj5Ub3lvZGE8L0F1dGhvcj48WWVhcj4yMDE3PC9ZZWFyPjxS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ZWNOdW0+NzA8L1JlY051bT48RGlzcGxheVRleHQ+KDIzLTI1KTwvRGlzcGxheVRleHQ+PHJlY29y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(23-25)</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112DCF">
        <w:rPr>
          <w:rFonts w:ascii="Times New Roman" w:hAnsi="Times New Roman" w:cs="Times New Roman"/>
          <w:sz w:val="24"/>
          <w:szCs w:val="24"/>
        </w:rPr>
        <w:t xml:space="preserve">These blooms </w:t>
      </w:r>
      <w:r w:rsidR="00EF454D" w:rsidRPr="003A6DA8">
        <w:rPr>
          <w:rFonts w:ascii="Times New Roman" w:hAnsi="Times New Roman" w:cs="Times New Roman"/>
          <w:sz w:val="24"/>
          <w:szCs w:val="24"/>
        </w:rPr>
        <w:t>occur at a near annual rate, and uniquely within the late summer months of June-</w:t>
      </w:r>
      <w:r w:rsidR="00EF454D" w:rsidRPr="003A6DA8">
        <w:rPr>
          <w:rFonts w:ascii="Times New Roman" w:hAnsi="Times New Roman" w:cs="Times New Roman"/>
          <w:sz w:val="24"/>
          <w:szCs w:val="24"/>
        </w:rPr>
        <w:lastRenderedPageBreak/>
        <w:t>October</w:t>
      </w:r>
      <w:r w:rsidR="00873B89">
        <w:rPr>
          <w:rFonts w:ascii="Times New Roman" w:hAnsi="Times New Roman" w:cs="Times New Roman"/>
          <w:sz w:val="24"/>
          <w:szCs w:val="24"/>
        </w:rPr>
        <w:t xml:space="preserve"> </w:t>
      </w:r>
      <w:r w:rsidR="00873B89">
        <w:rPr>
          <w:rFonts w:ascii="Times New Roman" w:hAnsi="Times New Roman" w:cs="Times New Roman"/>
          <w:sz w:val="24"/>
          <w:szCs w:val="24"/>
        </w:rPr>
        <w:fldChar w:fldCharType="begin">
          <w:fldData xml:space="preserve">PEVuZE5vdGU+PENpdGU+PEF1dGhvcj5XaWxzb248L0F1dGhvcj48WWVhcj4yMDA4PC9ZZWFyPjxS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cmVzb3VyY2UtbnVtPjwvcmVjb3JkPjwvQ2l0ZT48Q2l0ZT48QXV0aG9yPldpbHNvbjwvQXV0aG9y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=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PEVuZE5vdGU+PENpdGU+PEF1dGhvcj5XaWxzb248L0F1dGhvcj48WWVhcj4yMDA4PC9ZZWFyPjxS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cmVzb3VyY2UtbnVtPjwvcmVjb3JkPjwvQ2l0ZT48Q2l0ZT48QXV0aG9yPldpbHNvbjwvQXV0aG9y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=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 26-28)</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EC6C9A" w:rsidRPr="00F1755B">
        <w:rPr>
          <w:rFonts w:ascii="Times New Roman" w:hAnsi="Times New Roman" w:cs="Times New Roman"/>
          <w:sz w:val="24"/>
          <w:szCs w:val="24"/>
        </w:rPr>
        <w:t xml:space="preserve">Remote sensing of ocean color was </w:t>
      </w:r>
      <w:r w:rsidR="00EF454D" w:rsidRPr="00F1755B">
        <w:rPr>
          <w:rFonts w:ascii="Times New Roman" w:hAnsi="Times New Roman" w:cs="Times New Roman"/>
          <w:sz w:val="24"/>
          <w:szCs w:val="24"/>
        </w:rPr>
        <w:t xml:space="preserve">first </w:t>
      </w:r>
      <w:r w:rsidR="00EC6C9A" w:rsidRPr="00F1755B">
        <w:rPr>
          <w:rFonts w:ascii="Times New Roman" w:hAnsi="Times New Roman" w:cs="Times New Roman"/>
          <w:sz w:val="24"/>
          <w:szCs w:val="24"/>
        </w:rPr>
        <w:t xml:space="preserve">used to describe these </w:t>
      </w:r>
      <w:r w:rsidR="009A04F7" w:rsidRPr="00F1755B">
        <w:rPr>
          <w:rFonts w:ascii="Times New Roman" w:hAnsi="Times New Roman" w:cs="Times New Roman"/>
          <w:sz w:val="24"/>
          <w:szCs w:val="24"/>
        </w:rPr>
        <w:t>CHL</w:t>
      </w:r>
      <w:r w:rsidR="009A04F7" w:rsidRPr="00F1755B">
        <w:rPr>
          <w:rFonts w:ascii="Times New Roman" w:hAnsi="Times New Roman" w:cs="Times New Roman"/>
          <w:sz w:val="24"/>
          <w:szCs w:val="24"/>
          <w:vertAlign w:val="subscript"/>
        </w:rPr>
        <w:t>sat</w:t>
      </w:r>
      <w:r w:rsidR="00EF454D" w:rsidRPr="00F1755B">
        <w:rPr>
          <w:rFonts w:ascii="Times New Roman" w:hAnsi="Times New Roman" w:cs="Times New Roman"/>
          <w:sz w:val="24"/>
          <w:szCs w:val="24"/>
        </w:rPr>
        <w:t xml:space="preserve"> blooms occurring in the oligotrophic in 2003 through the use of the Sea-viewing Wide Field-of-view Sensor (SeaWiFS) ocean color satellite </w:t>
      </w:r>
      <w:r w:rsidR="001A205E" w:rsidRPr="00F1755B">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&lt;EndNote&gt;&lt;Cite&gt;&lt;Author&gt;O&amp;apos;Reilly&lt;/Author&gt;&lt;Year&gt;2000&lt;/Year&gt;&lt;RecNum&gt;44&lt;/RecNum&gt;&lt;DisplayText&gt;(28, 29)&lt;/DisplayText&gt;&lt;record&gt;&lt;rec-number&gt;44&lt;/rec-number&gt;&lt;foreign-keys&gt;&lt;key app="EN" db-id="sddfvez20w2x5tedw0a5x2x5fr02psvpvd0s" timestamp="1632428783"&gt;44&lt;/key&gt;&lt;/foreign-keys&gt;&lt;ref-type name="Journal Article"&gt;17&lt;/ref-type&gt;&lt;contributors&gt;&lt;authors&gt;&lt;author&gt;O&amp;apos;Reilly, J.E., S.B. Hooker and E.R. Firestone&lt;/author&gt;&lt;/authors&gt;&lt;/contributors&gt;&lt;titles&gt;&lt;title&gt;SeaWiFS Postlaunch Calibration and Validation Analyses&lt;/title&gt;&lt;secondary-title&gt;NASA Tech. Memo&lt;/secondary-title&gt;&lt;/titles&gt;&lt;periodical&gt;&lt;full-title&gt;NASA Tech. Memo&lt;/full-title&gt;&lt;/periodical&gt;&lt;volume&gt;11&lt;/volume&gt;&lt;dates&gt;&lt;year&gt;2000&lt;/year&gt;&lt;/dates&gt;&lt;urls&gt;&lt;/urls&gt;&lt;/record&gt;&lt;/Cite&gt;&lt;Cite&gt;&lt;Author&gt;Wilson&lt;/Author&gt;&lt;Year&gt;2003&lt;/Year&gt;&lt;RecNum&gt;1&lt;/RecNum&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1A205E" w:rsidRPr="00F1755B">
        <w:rPr>
          <w:rFonts w:ascii="Times New Roman" w:hAnsi="Times New Roman" w:cs="Times New Roman"/>
          <w:sz w:val="24"/>
          <w:szCs w:val="24"/>
        </w:rPr>
        <w:fldChar w:fldCharType="separate"/>
      </w:r>
      <w:r w:rsidR="005248BA">
        <w:rPr>
          <w:rFonts w:ascii="Times New Roman" w:hAnsi="Times New Roman" w:cs="Times New Roman"/>
          <w:noProof/>
          <w:sz w:val="24"/>
          <w:szCs w:val="24"/>
        </w:rPr>
        <w:t>(28, 29)</w:t>
      </w:r>
      <w:r w:rsidR="001A205E" w:rsidRPr="00F1755B">
        <w:rPr>
          <w:rFonts w:ascii="Times New Roman" w:hAnsi="Times New Roman" w:cs="Times New Roman"/>
          <w:sz w:val="24"/>
          <w:szCs w:val="24"/>
        </w:rPr>
        <w:fldChar w:fldCharType="end"/>
      </w:r>
      <w:r w:rsidR="00F1755B" w:rsidRPr="00F1755B">
        <w:rPr>
          <w:rFonts w:ascii="Times New Roman" w:hAnsi="Times New Roman" w:cs="Times New Roman"/>
          <w:sz w:val="24"/>
          <w:szCs w:val="24"/>
        </w:rPr>
        <w:t>.</w:t>
      </w:r>
      <w:r w:rsidR="00EF454D" w:rsidRPr="003A6DA8">
        <w:rPr>
          <w:rFonts w:ascii="Times New Roman" w:hAnsi="Times New Roman" w:cs="Times New Roman"/>
          <w:sz w:val="24"/>
          <w:szCs w:val="24"/>
        </w:rPr>
        <w:t xml:space="preserve"> </w:t>
      </w:r>
      <w:r w:rsidR="00112DCF">
        <w:rPr>
          <w:rFonts w:ascii="Times New Roman" w:hAnsi="Times New Roman" w:cs="Times New Roman"/>
          <w:sz w:val="24"/>
          <w:szCs w:val="24"/>
        </w:rPr>
        <w:t xml:space="preserve">In 2002, </w:t>
      </w:r>
      <w:r w:rsidR="00EF454D" w:rsidRPr="003A6DA8">
        <w:rPr>
          <w:rFonts w:ascii="Times New Roman" w:hAnsi="Times New Roman" w:cs="Times New Roman"/>
          <w:sz w:val="24"/>
          <w:szCs w:val="24"/>
        </w:rPr>
        <w:t>Wilson et al. serendipitously sampled a</w:t>
      </w:r>
      <w:r w:rsidR="009A04F7" w:rsidRPr="003A6DA8">
        <w:rPr>
          <w:rFonts w:ascii="Times New Roman" w:hAnsi="Times New Roman" w:cs="Times New Roman"/>
          <w:sz w:val="24"/>
          <w:szCs w:val="24"/>
        </w:rPr>
        <w:t xml:space="preserve"> CHL</w:t>
      </w:r>
      <w:r w:rsidR="009A04F7" w:rsidRPr="003A6DA8">
        <w:rPr>
          <w:rFonts w:ascii="Times New Roman" w:hAnsi="Times New Roman" w:cs="Times New Roman"/>
          <w:sz w:val="24"/>
          <w:szCs w:val="24"/>
          <w:vertAlign w:val="subscript"/>
        </w:rPr>
        <w:t>sat</w:t>
      </w:r>
      <w:r w:rsidR="00EF454D" w:rsidRPr="003A6DA8">
        <w:rPr>
          <w:rFonts w:ascii="Times New Roman" w:hAnsi="Times New Roman" w:cs="Times New Roman"/>
          <w:sz w:val="24"/>
          <w:szCs w:val="24"/>
        </w:rPr>
        <w:t xml:space="preserve"> bloom in the NEPSG region</w:t>
      </w:r>
      <w:r w:rsidR="00112DCF">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and </w:t>
      </w:r>
      <w:r w:rsidR="00112DCF">
        <w:rPr>
          <w:rFonts w:ascii="Times New Roman" w:hAnsi="Times New Roman" w:cs="Times New Roman"/>
          <w:sz w:val="24"/>
          <w:szCs w:val="24"/>
        </w:rPr>
        <w:t xml:space="preserve">observed </w:t>
      </w:r>
      <w:r w:rsidR="00EF454D" w:rsidRPr="003A6DA8">
        <w:rPr>
          <w:rFonts w:ascii="Times New Roman" w:hAnsi="Times New Roman" w:cs="Times New Roman"/>
          <w:sz w:val="24"/>
          <w:szCs w:val="24"/>
        </w:rPr>
        <w:t xml:space="preserve">an elevated abundance of the </w:t>
      </w:r>
      <w:r w:rsidR="00112DCF">
        <w:rPr>
          <w:rFonts w:ascii="Times New Roman" w:hAnsi="Times New Roman" w:cs="Times New Roman"/>
          <w:sz w:val="24"/>
          <w:szCs w:val="24"/>
        </w:rPr>
        <w:t>diazotrophs</w:t>
      </w:r>
      <w:r w:rsidR="00EF454D" w:rsidRPr="003A6DA8">
        <w:rPr>
          <w:rFonts w:ascii="Times New Roman" w:hAnsi="Times New Roman" w:cs="Times New Roman"/>
          <w:sz w:val="24"/>
          <w:szCs w:val="24"/>
        </w:rPr>
        <w:t xml:space="preserve">, </w:t>
      </w:r>
      <w:r w:rsidR="00EF454D" w:rsidRPr="003A6DA8">
        <w:rPr>
          <w:rFonts w:ascii="Times New Roman" w:hAnsi="Times New Roman" w:cs="Times New Roman"/>
          <w:i/>
          <w:sz w:val="24"/>
          <w:szCs w:val="24"/>
        </w:rPr>
        <w:t>Trichodesmium</w:t>
      </w:r>
      <w:r w:rsidR="00EF454D" w:rsidRPr="003A6DA8">
        <w:rPr>
          <w:rFonts w:ascii="Times New Roman" w:hAnsi="Times New Roman" w:cs="Times New Roman"/>
          <w:sz w:val="24"/>
          <w:szCs w:val="24"/>
        </w:rPr>
        <w:t xml:space="preserve"> and </w:t>
      </w:r>
      <w:r w:rsidR="00286D18">
        <w:rPr>
          <w:rFonts w:ascii="Times New Roman" w:hAnsi="Times New Roman" w:cs="Times New Roman"/>
          <w:i/>
          <w:noProof/>
          <w:sz w:val="24"/>
          <w:szCs w:val="24"/>
        </w:rPr>
        <mc:AlternateContent>
          <mc:Choice Requires="wpi">
            <w:drawing>
              <wp:anchor distT="0" distB="0" distL="114300" distR="114300" simplePos="0" relativeHeight="251751424" behindDoc="0" locked="0" layoutInCell="1" allowOverlap="1" wp14:anchorId="38B64F93" wp14:editId="2B849B93">
                <wp:simplePos x="0" y="0"/>
                <wp:positionH relativeFrom="column">
                  <wp:posOffset>4492362</wp:posOffset>
                </wp:positionH>
                <wp:positionV relativeFrom="paragraph">
                  <wp:posOffset>1679489</wp:posOffset>
                </wp:positionV>
                <wp:extent cx="3600" cy="13680"/>
                <wp:effectExtent l="38100" t="25400" r="34925" b="37465"/>
                <wp:wrapNone/>
                <wp:docPr id="104" name="Ink 104"/>
                <wp:cNvGraphicFramePr/>
                <a:graphic xmlns:a="http://schemas.openxmlformats.org/drawingml/2006/main">
                  <a:graphicData uri="http://schemas.microsoft.com/office/word/2010/wordprocessingInk">
                    <w14:contentPart bwMode="auto" r:id="rId143">
                      <w14:nvContentPartPr>
                        <w14:cNvContentPartPr/>
                      </w14:nvContentPartPr>
                      <w14:xfrm>
                        <a:off x="0" y="0"/>
                        <a:ext cx="3600" cy="136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3EB789A" id="Ink 104" o:spid="_x0000_s1026" type="#_x0000_t75" style="position:absolute;margin-left:353.15pt;margin-top:131.65pt;width:1.5pt;height:2.3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">
                <v:imagedata r:id="rId144"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50400" behindDoc="0" locked="0" layoutInCell="1" allowOverlap="1" wp14:anchorId="300773C8" wp14:editId="59275ABD">
                <wp:simplePos x="0" y="0"/>
                <wp:positionH relativeFrom="column">
                  <wp:posOffset>4426122</wp:posOffset>
                </wp:positionH>
                <wp:positionV relativeFrom="paragraph">
                  <wp:posOffset>1586609</wp:posOffset>
                </wp:positionV>
                <wp:extent cx="69840" cy="50040"/>
                <wp:effectExtent l="25400" t="38100" r="19685" b="26670"/>
                <wp:wrapNone/>
                <wp:docPr id="103" name="Ink 103"/>
                <wp:cNvGraphicFramePr/>
                <a:graphic xmlns:a="http://schemas.openxmlformats.org/drawingml/2006/main">
                  <a:graphicData uri="http://schemas.microsoft.com/office/word/2010/wordprocessingInk">
                    <w14:contentPart bwMode="auto" r:id="rId145">
                      <w14:nvContentPartPr>
                        <w14:cNvContentPartPr/>
                      </w14:nvContentPartPr>
                      <w14:xfrm>
                        <a:off x="0" y="0"/>
                        <a:ext cx="69840" cy="500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CD5E09D" id="Ink 103" o:spid="_x0000_s1026" type="#_x0000_t75" style="position:absolute;margin-left:347.9pt;margin-top:124.4pt;width:6.75pt;height:5.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">
                <v:imagedata r:id="rId146"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9376" behindDoc="0" locked="0" layoutInCell="1" allowOverlap="1" wp14:anchorId="7F46CDC3" wp14:editId="14AC188A">
                <wp:simplePos x="0" y="0"/>
                <wp:positionH relativeFrom="column">
                  <wp:posOffset>4330002</wp:posOffset>
                </wp:positionH>
                <wp:positionV relativeFrom="paragraph">
                  <wp:posOffset>1613609</wp:posOffset>
                </wp:positionV>
                <wp:extent cx="86400" cy="72720"/>
                <wp:effectExtent l="25400" t="38100" r="27940" b="29210"/>
                <wp:wrapNone/>
                <wp:docPr id="102" name="Ink 102"/>
                <wp:cNvGraphicFramePr/>
                <a:graphic xmlns:a="http://schemas.openxmlformats.org/drawingml/2006/main">
                  <a:graphicData uri="http://schemas.microsoft.com/office/word/2010/wordprocessingInk">
                    <w14:contentPart bwMode="auto" r:id="rId147">
                      <w14:nvContentPartPr>
                        <w14:cNvContentPartPr/>
                      </w14:nvContentPartPr>
                      <w14:xfrm>
                        <a:off x="0" y="0"/>
                        <a:ext cx="86400" cy="72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B5C5266" id="Ink 102" o:spid="_x0000_s1026" type="#_x0000_t75" style="position:absolute;margin-left:340.35pt;margin-top:126.45pt;width:8pt;height:6.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">
                <v:imagedata r:id="rId148"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8352" behindDoc="0" locked="0" layoutInCell="1" allowOverlap="1" wp14:anchorId="5F16F56F" wp14:editId="0CCA838E">
                <wp:simplePos x="0" y="0"/>
                <wp:positionH relativeFrom="column">
                  <wp:posOffset>4277082</wp:posOffset>
                </wp:positionH>
                <wp:positionV relativeFrom="paragraph">
                  <wp:posOffset>1633049</wp:posOffset>
                </wp:positionV>
                <wp:extent cx="39960" cy="36720"/>
                <wp:effectExtent l="38100" t="38100" r="24130" b="27305"/>
                <wp:wrapNone/>
                <wp:docPr id="101" name="Ink 101"/>
                <wp:cNvGraphicFramePr/>
                <a:graphic xmlns:a="http://schemas.openxmlformats.org/drawingml/2006/main">
                  <a:graphicData uri="http://schemas.microsoft.com/office/word/2010/wordprocessingInk">
                    <w14:contentPart bwMode="auto" r:id="rId149">
                      <w14:nvContentPartPr>
                        <w14:cNvContentPartPr/>
                      </w14:nvContentPartPr>
                      <w14:xfrm>
                        <a:off x="0" y="0"/>
                        <a:ext cx="3996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BBB441" id="Ink 101" o:spid="_x0000_s1026" type="#_x0000_t75" style="position:absolute;margin-left:336.2pt;margin-top:128pt;width:4.4pt;height:4.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">
                <v:imagedata r:id="rId150"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7328" behindDoc="0" locked="0" layoutInCell="1" allowOverlap="1" wp14:anchorId="6F13CD70" wp14:editId="0E0F9ECE">
                <wp:simplePos x="0" y="0"/>
                <wp:positionH relativeFrom="column">
                  <wp:posOffset>4214082</wp:posOffset>
                </wp:positionH>
                <wp:positionV relativeFrom="paragraph">
                  <wp:posOffset>1643489</wp:posOffset>
                </wp:positionV>
                <wp:extent cx="60120" cy="39600"/>
                <wp:effectExtent l="38100" t="38100" r="29210" b="36830"/>
                <wp:wrapNone/>
                <wp:docPr id="100" name="Ink 100"/>
                <wp:cNvGraphicFramePr/>
                <a:graphic xmlns:a="http://schemas.openxmlformats.org/drawingml/2006/main">
                  <a:graphicData uri="http://schemas.microsoft.com/office/word/2010/wordprocessingInk">
                    <w14:contentPart bwMode="auto" r:id="rId151">
                      <w14:nvContentPartPr>
                        <w14:cNvContentPartPr/>
                      </w14:nvContentPartPr>
                      <w14:xfrm>
                        <a:off x="0" y="0"/>
                        <a:ext cx="60120" cy="39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B34067C" id="Ink 100" o:spid="_x0000_s1026" type="#_x0000_t75" style="position:absolute;margin-left:331.2pt;margin-top:128.8pt;width:5.95pt;height:4.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">
                <v:imagedata r:id="rId152"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6304" behindDoc="0" locked="0" layoutInCell="1" allowOverlap="1" wp14:anchorId="7482D73C" wp14:editId="7ACEB1D0">
                <wp:simplePos x="0" y="0"/>
                <wp:positionH relativeFrom="column">
                  <wp:posOffset>4161162</wp:posOffset>
                </wp:positionH>
                <wp:positionV relativeFrom="paragraph">
                  <wp:posOffset>1610369</wp:posOffset>
                </wp:positionV>
                <wp:extent cx="23400" cy="16560"/>
                <wp:effectExtent l="38100" t="38100" r="27940" b="34290"/>
                <wp:wrapNone/>
                <wp:docPr id="99" name="Ink 99"/>
                <wp:cNvGraphicFramePr/>
                <a:graphic xmlns:a="http://schemas.openxmlformats.org/drawingml/2006/main">
                  <a:graphicData uri="http://schemas.microsoft.com/office/word/2010/wordprocessingInk">
                    <w14:contentPart bwMode="auto" r:id="rId153">
                      <w14:nvContentPartPr>
                        <w14:cNvContentPartPr/>
                      </w14:nvContentPartPr>
                      <w14:xfrm>
                        <a:off x="0" y="0"/>
                        <a:ext cx="23400" cy="165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81A4318" id="Ink 99" o:spid="_x0000_s1026" type="#_x0000_t75" style="position:absolute;margin-left:327.05pt;margin-top:126.2pt;width:3.1pt;height: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">
                <v:imagedata r:id="rId154"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5280" behindDoc="0" locked="0" layoutInCell="1" allowOverlap="1" wp14:anchorId="03CA0B8D" wp14:editId="62EF5548">
                <wp:simplePos x="0" y="0"/>
                <wp:positionH relativeFrom="column">
                  <wp:posOffset>4098162</wp:posOffset>
                </wp:positionH>
                <wp:positionV relativeFrom="paragraph">
                  <wp:posOffset>1649609</wp:posOffset>
                </wp:positionV>
                <wp:extent cx="96480" cy="39960"/>
                <wp:effectExtent l="25400" t="25400" r="31115" b="36830"/>
                <wp:wrapNone/>
                <wp:docPr id="98" name="Ink 98"/>
                <wp:cNvGraphicFramePr/>
                <a:graphic xmlns:a="http://schemas.openxmlformats.org/drawingml/2006/main">
                  <a:graphicData uri="http://schemas.microsoft.com/office/word/2010/wordprocessingInk">
                    <w14:contentPart bwMode="auto" r:id="rId155">
                      <w14:nvContentPartPr>
                        <w14:cNvContentPartPr/>
                      </w14:nvContentPartPr>
                      <w14:xfrm>
                        <a:off x="0" y="0"/>
                        <a:ext cx="9648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72ACB6D" id="Ink 98" o:spid="_x0000_s1026" type="#_x0000_t75" style="position:absolute;margin-left:322.1pt;margin-top:129.3pt;width:8.85pt;height:4.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">
                <v:imagedata r:id="rId156"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4256" behindDoc="0" locked="0" layoutInCell="1" allowOverlap="1" wp14:anchorId="41C66192" wp14:editId="0980CF48">
                <wp:simplePos x="0" y="0"/>
                <wp:positionH relativeFrom="column">
                  <wp:posOffset>4065042</wp:posOffset>
                </wp:positionH>
                <wp:positionV relativeFrom="paragraph">
                  <wp:posOffset>1603169</wp:posOffset>
                </wp:positionV>
                <wp:extent cx="16920" cy="99720"/>
                <wp:effectExtent l="25400" t="38100" r="34290" b="40005"/>
                <wp:wrapNone/>
                <wp:docPr id="97" name="Ink 97"/>
                <wp:cNvGraphicFramePr/>
                <a:graphic xmlns:a="http://schemas.openxmlformats.org/drawingml/2006/main">
                  <a:graphicData uri="http://schemas.microsoft.com/office/word/2010/wordprocessingInk">
                    <w14:contentPart bwMode="auto" r:id="rId157">
                      <w14:nvContentPartPr>
                        <w14:cNvContentPartPr/>
                      </w14:nvContentPartPr>
                      <w14:xfrm>
                        <a:off x="0" y="0"/>
                        <a:ext cx="16920" cy="99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776311D" id="Ink 97" o:spid="_x0000_s1026" type="#_x0000_t75" style="position:absolute;margin-left:319.5pt;margin-top:125.7pt;width:2.55pt;height:9.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">
                <v:imagedata r:id="rId158"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3232" behindDoc="0" locked="0" layoutInCell="1" allowOverlap="1" wp14:anchorId="0D1CDED7" wp14:editId="79BD37C8">
                <wp:simplePos x="0" y="0"/>
                <wp:positionH relativeFrom="column">
                  <wp:posOffset>4011762</wp:posOffset>
                </wp:positionH>
                <wp:positionV relativeFrom="paragraph">
                  <wp:posOffset>1646369</wp:posOffset>
                </wp:positionV>
                <wp:extent cx="43560" cy="96480"/>
                <wp:effectExtent l="25400" t="38100" r="20320" b="31115"/>
                <wp:wrapNone/>
                <wp:docPr id="96" name="Ink 96"/>
                <wp:cNvGraphicFramePr/>
                <a:graphic xmlns:a="http://schemas.openxmlformats.org/drawingml/2006/main">
                  <a:graphicData uri="http://schemas.microsoft.com/office/word/2010/wordprocessingInk">
                    <w14:contentPart bwMode="auto" r:id="rId159">
                      <w14:nvContentPartPr>
                        <w14:cNvContentPartPr/>
                      </w14:nvContentPartPr>
                      <w14:xfrm>
                        <a:off x="0" y="0"/>
                        <a:ext cx="43560" cy="96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9D284CF" id="Ink 96" o:spid="_x0000_s1026" type="#_x0000_t75" style="position:absolute;margin-left:315.35pt;margin-top:129.05pt;width:4.65pt;height:8.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">
                <v:imagedata r:id="rId160"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2208" behindDoc="0" locked="0" layoutInCell="1" allowOverlap="1" wp14:anchorId="2D635E76" wp14:editId="3BC53C05">
                <wp:simplePos x="0" y="0"/>
                <wp:positionH relativeFrom="column">
                  <wp:posOffset>3905922</wp:posOffset>
                </wp:positionH>
                <wp:positionV relativeFrom="paragraph">
                  <wp:posOffset>1656449</wp:posOffset>
                </wp:positionV>
                <wp:extent cx="89640" cy="36720"/>
                <wp:effectExtent l="25400" t="38100" r="37465" b="27305"/>
                <wp:wrapNone/>
                <wp:docPr id="95" name="Ink 95"/>
                <wp:cNvGraphicFramePr/>
                <a:graphic xmlns:a="http://schemas.openxmlformats.org/drawingml/2006/main">
                  <a:graphicData uri="http://schemas.microsoft.com/office/word/2010/wordprocessingInk">
                    <w14:contentPart bwMode="auto" r:id="rId161">
                      <w14:nvContentPartPr>
                        <w14:cNvContentPartPr/>
                      </w14:nvContentPartPr>
                      <w14:xfrm>
                        <a:off x="0" y="0"/>
                        <a:ext cx="8964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A2598E8" id="Ink 95" o:spid="_x0000_s1026" type="#_x0000_t75" style="position:absolute;margin-left:306.95pt;margin-top:129.85pt;width:8.25pt;height:4.1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">
                <v:imagedata r:id="rId162"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1184" behindDoc="0" locked="0" layoutInCell="1" allowOverlap="1" wp14:anchorId="6D5EA98B" wp14:editId="055D2DA2">
                <wp:simplePos x="0" y="0"/>
                <wp:positionH relativeFrom="column">
                  <wp:posOffset>3859482</wp:posOffset>
                </wp:positionH>
                <wp:positionV relativeFrom="paragraph">
                  <wp:posOffset>1623329</wp:posOffset>
                </wp:positionV>
                <wp:extent cx="136080" cy="66600"/>
                <wp:effectExtent l="38100" t="38100" r="29210" b="35560"/>
                <wp:wrapNone/>
                <wp:docPr id="94" name="Ink 94"/>
                <wp:cNvGraphicFramePr/>
                <a:graphic xmlns:a="http://schemas.openxmlformats.org/drawingml/2006/main">
                  <a:graphicData uri="http://schemas.microsoft.com/office/word/2010/wordprocessingInk">
                    <w14:contentPart bwMode="auto" r:id="rId163">
                      <w14:nvContentPartPr>
                        <w14:cNvContentPartPr/>
                      </w14:nvContentPartPr>
                      <w14:xfrm>
                        <a:off x="0" y="0"/>
                        <a:ext cx="136080" cy="66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AAD5E18" id="Ink 94" o:spid="_x0000_s1026" type="#_x0000_t75" style="position:absolute;margin-left:303.3pt;margin-top:127.2pt;width:11.9pt;height:6.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">
                <v:imagedata r:id="rId164"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0160" behindDoc="0" locked="0" layoutInCell="1" allowOverlap="1" wp14:anchorId="6DED900F" wp14:editId="5129C0AE">
                <wp:simplePos x="0" y="0"/>
                <wp:positionH relativeFrom="column">
                  <wp:posOffset>3635202</wp:posOffset>
                </wp:positionH>
                <wp:positionV relativeFrom="paragraph">
                  <wp:posOffset>1643129</wp:posOffset>
                </wp:positionV>
                <wp:extent cx="45720" cy="53280"/>
                <wp:effectExtent l="25400" t="38100" r="30480" b="36195"/>
                <wp:wrapNone/>
                <wp:docPr id="93" name="Ink 93"/>
                <wp:cNvGraphicFramePr/>
                <a:graphic xmlns:a="http://schemas.openxmlformats.org/drawingml/2006/main">
                  <a:graphicData uri="http://schemas.microsoft.com/office/word/2010/wordprocessingInk">
                    <w14:contentPart bwMode="auto" r:id="rId165">
                      <w14:nvContentPartPr>
                        <w14:cNvContentPartPr/>
                      </w14:nvContentPartPr>
                      <w14:xfrm>
                        <a:off x="0" y="0"/>
                        <a:ext cx="45720" cy="53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CA241A3" id="Ink 93" o:spid="_x0000_s1026" type="#_x0000_t75" style="position:absolute;margin-left:285.65pt;margin-top:128.8pt;width:4.8pt;height:5.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">
                <v:imagedata r:id="rId166"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9136" behindDoc="0" locked="0" layoutInCell="1" allowOverlap="1" wp14:anchorId="3A754903" wp14:editId="7582B1C4">
                <wp:simplePos x="0" y="0"/>
                <wp:positionH relativeFrom="column">
                  <wp:posOffset>3591282</wp:posOffset>
                </wp:positionH>
                <wp:positionV relativeFrom="paragraph">
                  <wp:posOffset>1669769</wp:posOffset>
                </wp:positionV>
                <wp:extent cx="29880" cy="27000"/>
                <wp:effectExtent l="25400" t="38100" r="20955" b="36830"/>
                <wp:wrapNone/>
                <wp:docPr id="92" name="Ink 92"/>
                <wp:cNvGraphicFramePr/>
                <a:graphic xmlns:a="http://schemas.openxmlformats.org/drawingml/2006/main">
                  <a:graphicData uri="http://schemas.microsoft.com/office/word/2010/wordprocessingInk">
                    <w14:contentPart bwMode="auto" r:id="rId167">
                      <w14:nvContentPartPr>
                        <w14:cNvContentPartPr/>
                      </w14:nvContentPartPr>
                      <w14:xfrm>
                        <a:off x="0" y="0"/>
                        <a:ext cx="2988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FD8EE77" id="Ink 92" o:spid="_x0000_s1026" type="#_x0000_t75" style="position:absolute;margin-left:282.2pt;margin-top:130.9pt;width:3.55pt;height:3.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">
                <v:imagedata r:id="rId168"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8112" behindDoc="0" locked="0" layoutInCell="1" allowOverlap="1" wp14:anchorId="41AA9F96" wp14:editId="7A8DEF4B">
                <wp:simplePos x="0" y="0"/>
                <wp:positionH relativeFrom="column">
                  <wp:posOffset>3359082</wp:posOffset>
                </wp:positionH>
                <wp:positionV relativeFrom="paragraph">
                  <wp:posOffset>1610009</wp:posOffset>
                </wp:positionV>
                <wp:extent cx="59760" cy="96480"/>
                <wp:effectExtent l="38100" t="38100" r="29210" b="31115"/>
                <wp:wrapNone/>
                <wp:docPr id="91" name="Ink 91"/>
                <wp:cNvGraphicFramePr/>
                <a:graphic xmlns:a="http://schemas.openxmlformats.org/drawingml/2006/main">
                  <a:graphicData uri="http://schemas.microsoft.com/office/word/2010/wordprocessingInk">
                    <w14:contentPart bwMode="auto" r:id="rId169">
                      <w14:nvContentPartPr>
                        <w14:cNvContentPartPr/>
                      </w14:nvContentPartPr>
                      <w14:xfrm>
                        <a:off x="0" y="0"/>
                        <a:ext cx="59760" cy="96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F5ADF9" id="Ink 91" o:spid="_x0000_s1026" type="#_x0000_t75" style="position:absolute;margin-left:263.95pt;margin-top:126.15pt;width:5.85pt;height:8.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">
                <v:imagedata r:id="rId170"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7088" behindDoc="0" locked="0" layoutInCell="1" allowOverlap="1" wp14:anchorId="02CB56AB" wp14:editId="641638FF">
                <wp:simplePos x="0" y="0"/>
                <wp:positionH relativeFrom="column">
                  <wp:posOffset>3336042</wp:posOffset>
                </wp:positionH>
                <wp:positionV relativeFrom="paragraph">
                  <wp:posOffset>1653209</wp:posOffset>
                </wp:positionV>
                <wp:extent cx="16920" cy="39960"/>
                <wp:effectExtent l="38100" t="25400" r="34290" b="36830"/>
                <wp:wrapNone/>
                <wp:docPr id="90" name="Ink 90"/>
                <wp:cNvGraphicFramePr/>
                <a:graphic xmlns:a="http://schemas.openxmlformats.org/drawingml/2006/main">
                  <a:graphicData uri="http://schemas.microsoft.com/office/word/2010/wordprocessingInk">
                    <w14:contentPart bwMode="auto" r:id="rId171">
                      <w14:nvContentPartPr>
                        <w14:cNvContentPartPr/>
                      </w14:nvContentPartPr>
                      <w14:xfrm>
                        <a:off x="0" y="0"/>
                        <a:ext cx="1692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5AFC39E" id="Ink 90" o:spid="_x0000_s1026" type="#_x0000_t75" style="position:absolute;margin-left:262.1pt;margin-top:129.55pt;width:2.55pt;height:4.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">
                <v:imagedata r:id="rId172"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6064" behindDoc="0" locked="0" layoutInCell="1" allowOverlap="1" wp14:anchorId="1E746F3E" wp14:editId="1DF26AC4">
                <wp:simplePos x="0" y="0"/>
                <wp:positionH relativeFrom="column">
                  <wp:posOffset>3273042</wp:posOffset>
                </wp:positionH>
                <wp:positionV relativeFrom="paragraph">
                  <wp:posOffset>1654649</wp:posOffset>
                </wp:positionV>
                <wp:extent cx="36720" cy="38520"/>
                <wp:effectExtent l="38100" t="38100" r="27305" b="25400"/>
                <wp:wrapNone/>
                <wp:docPr id="89" name="Ink 89"/>
                <wp:cNvGraphicFramePr/>
                <a:graphic xmlns:a="http://schemas.openxmlformats.org/drawingml/2006/main">
                  <a:graphicData uri="http://schemas.microsoft.com/office/word/2010/wordprocessingInk">
                    <w14:contentPart bwMode="auto" r:id="rId173">
                      <w14:nvContentPartPr>
                        <w14:cNvContentPartPr/>
                      </w14:nvContentPartPr>
                      <w14:xfrm>
                        <a:off x="0" y="0"/>
                        <a:ext cx="36720" cy="38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E798080" id="Ink 89" o:spid="_x0000_s1026" type="#_x0000_t75" style="position:absolute;margin-left:257.1pt;margin-top:129.7pt;width:4.15pt;height:4.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">
                <v:imagedata r:id="rId174"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5040" behindDoc="0" locked="0" layoutInCell="1" allowOverlap="1" wp14:anchorId="579FA25D" wp14:editId="2236C2C4">
                <wp:simplePos x="0" y="0"/>
                <wp:positionH relativeFrom="column">
                  <wp:posOffset>3220122</wp:posOffset>
                </wp:positionH>
                <wp:positionV relativeFrom="paragraph">
                  <wp:posOffset>1623329</wp:posOffset>
                </wp:positionV>
                <wp:extent cx="16920" cy="6840"/>
                <wp:effectExtent l="38100" t="38100" r="34290" b="31750"/>
                <wp:wrapNone/>
                <wp:docPr id="88" name="Ink 88"/>
                <wp:cNvGraphicFramePr/>
                <a:graphic xmlns:a="http://schemas.openxmlformats.org/drawingml/2006/main">
                  <a:graphicData uri="http://schemas.microsoft.com/office/word/2010/wordprocessingInk">
                    <w14:contentPart bwMode="auto" r:id="rId175">
                      <w14:nvContentPartPr>
                        <w14:cNvContentPartPr/>
                      </w14:nvContentPartPr>
                      <w14:xfrm>
                        <a:off x="0" y="0"/>
                        <a:ext cx="1692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27E05EA" id="Ink 88" o:spid="_x0000_s1026" type="#_x0000_t75" style="position:absolute;margin-left:252.95pt;margin-top:127.2pt;width:2.55pt;height:1.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">
                <v:imagedata r:id="rId176"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4016" behindDoc="0" locked="0" layoutInCell="1" allowOverlap="1" wp14:anchorId="5B49E5A2" wp14:editId="5ECF0CBB">
                <wp:simplePos x="0" y="0"/>
                <wp:positionH relativeFrom="column">
                  <wp:posOffset>3226602</wp:posOffset>
                </wp:positionH>
                <wp:positionV relativeFrom="paragraph">
                  <wp:posOffset>1659689</wp:posOffset>
                </wp:positionV>
                <wp:extent cx="3600" cy="27000"/>
                <wp:effectExtent l="38100" t="25400" r="34925" b="24130"/>
                <wp:wrapNone/>
                <wp:docPr id="87" name="Ink 87"/>
                <wp:cNvGraphicFramePr/>
                <a:graphic xmlns:a="http://schemas.openxmlformats.org/drawingml/2006/main">
                  <a:graphicData uri="http://schemas.microsoft.com/office/word/2010/wordprocessingInk">
                    <w14:contentPart bwMode="auto" r:id="rId177">
                      <w14:nvContentPartPr>
                        <w14:cNvContentPartPr/>
                      </w14:nvContentPartPr>
                      <w14:xfrm>
                        <a:off x="0" y="0"/>
                        <a:ext cx="360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52E1498" id="Ink 87" o:spid="_x0000_s1026" type="#_x0000_t75" style="position:absolute;margin-left:253.45pt;margin-top:130.1pt;width:1.5pt;height:3.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">
                <v:imagedata r:id="rId178"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2992" behindDoc="0" locked="0" layoutInCell="1" allowOverlap="1" wp14:anchorId="6A4268EC" wp14:editId="7660810E">
                <wp:simplePos x="0" y="0"/>
                <wp:positionH relativeFrom="column">
                  <wp:posOffset>3120762</wp:posOffset>
                </wp:positionH>
                <wp:positionV relativeFrom="paragraph">
                  <wp:posOffset>1656449</wp:posOffset>
                </wp:positionV>
                <wp:extent cx="109800" cy="10440"/>
                <wp:effectExtent l="25400" t="38100" r="30480" b="40640"/>
                <wp:wrapNone/>
                <wp:docPr id="86" name="Ink 86"/>
                <wp:cNvGraphicFramePr/>
                <a:graphic xmlns:a="http://schemas.openxmlformats.org/drawingml/2006/main">
                  <a:graphicData uri="http://schemas.microsoft.com/office/word/2010/wordprocessingInk">
                    <w14:contentPart bwMode="auto" r:id="rId179">
                      <w14:nvContentPartPr>
                        <w14:cNvContentPartPr/>
                      </w14:nvContentPartPr>
                      <w14:xfrm>
                        <a:off x="0" y="0"/>
                        <a:ext cx="10980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07D063D" id="Ink 86" o:spid="_x0000_s1026" type="#_x0000_t75" style="position:absolute;margin-left:245.15pt;margin-top:129.85pt;width:9.85pt;height: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">
                <v:imagedata r:id="rId180"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1968" behindDoc="0" locked="0" layoutInCell="1" allowOverlap="1" wp14:anchorId="1D33C3CF" wp14:editId="665DA372">
                <wp:simplePos x="0" y="0"/>
                <wp:positionH relativeFrom="column">
                  <wp:posOffset>3153882</wp:posOffset>
                </wp:positionH>
                <wp:positionV relativeFrom="paragraph">
                  <wp:posOffset>1596689</wp:posOffset>
                </wp:positionV>
                <wp:extent cx="50040" cy="96480"/>
                <wp:effectExtent l="38100" t="38100" r="26670" b="31115"/>
                <wp:wrapNone/>
                <wp:docPr id="85" name="Ink 85"/>
                <wp:cNvGraphicFramePr/>
                <a:graphic xmlns:a="http://schemas.openxmlformats.org/drawingml/2006/main">
                  <a:graphicData uri="http://schemas.microsoft.com/office/word/2010/wordprocessingInk">
                    <w14:contentPart bwMode="auto" r:id="rId181">
                      <w14:nvContentPartPr>
                        <w14:cNvContentPartPr/>
                      </w14:nvContentPartPr>
                      <w14:xfrm>
                        <a:off x="0" y="0"/>
                        <a:ext cx="50040" cy="96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7FB581A" id="Ink 85" o:spid="_x0000_s1026" type="#_x0000_t75" style="position:absolute;margin-left:247.75pt;margin-top:125.1pt;width:5.2pt;height:8.8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">
                <v:imagedata r:id="rId182"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0944" behindDoc="0" locked="0" layoutInCell="1" allowOverlap="1" wp14:anchorId="199423DA" wp14:editId="25D089BF">
                <wp:simplePos x="0" y="0"/>
                <wp:positionH relativeFrom="column">
                  <wp:posOffset>3088002</wp:posOffset>
                </wp:positionH>
                <wp:positionV relativeFrom="paragraph">
                  <wp:posOffset>1623689</wp:posOffset>
                </wp:positionV>
                <wp:extent cx="26640" cy="52920"/>
                <wp:effectExtent l="38100" t="38100" r="24765" b="36195"/>
                <wp:wrapNone/>
                <wp:docPr id="84" name="Ink 84"/>
                <wp:cNvGraphicFramePr/>
                <a:graphic xmlns:a="http://schemas.openxmlformats.org/drawingml/2006/main">
                  <a:graphicData uri="http://schemas.microsoft.com/office/word/2010/wordprocessingInk">
                    <w14:contentPart bwMode="auto" r:id="rId183">
                      <w14:nvContentPartPr>
                        <w14:cNvContentPartPr/>
                      </w14:nvContentPartPr>
                      <w14:xfrm>
                        <a:off x="0" y="0"/>
                        <a:ext cx="26640" cy="529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DBC8C15" id="Ink 84" o:spid="_x0000_s1026" type="#_x0000_t75" style="position:absolute;margin-left:242.55pt;margin-top:127.25pt;width:3.3pt;height:5.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">
                <v:imagedata r:id="rId184"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29920" behindDoc="0" locked="0" layoutInCell="1" allowOverlap="1" wp14:anchorId="5E6F23F3" wp14:editId="797D58A5">
                <wp:simplePos x="0" y="0"/>
                <wp:positionH relativeFrom="column">
                  <wp:posOffset>2955162</wp:posOffset>
                </wp:positionH>
                <wp:positionV relativeFrom="paragraph">
                  <wp:posOffset>1575089</wp:posOffset>
                </wp:positionV>
                <wp:extent cx="83160" cy="114120"/>
                <wp:effectExtent l="38100" t="38100" r="0" b="38735"/>
                <wp:wrapNone/>
                <wp:docPr id="83" name="Ink 83"/>
                <wp:cNvGraphicFramePr/>
                <a:graphic xmlns:a="http://schemas.openxmlformats.org/drawingml/2006/main">
                  <a:graphicData uri="http://schemas.microsoft.com/office/word/2010/wordprocessingInk">
                    <w14:contentPart bwMode="auto" r:id="rId185">
                      <w14:nvContentPartPr>
                        <w14:cNvContentPartPr/>
                      </w14:nvContentPartPr>
                      <w14:xfrm>
                        <a:off x="0" y="0"/>
                        <a:ext cx="83160" cy="114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664E810" id="Ink 83" o:spid="_x0000_s1026" type="#_x0000_t75" style="position:absolute;margin-left:232.1pt;margin-top:123.4pt;width:7.8pt;height:10.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">
                <v:imagedata r:id="rId186" o:title=""/>
              </v:shape>
            </w:pict>
          </mc:Fallback>
        </mc:AlternateContent>
      </w:r>
      <w:r w:rsidR="00882833">
        <w:rPr>
          <w:rFonts w:ascii="Times New Roman" w:hAnsi="Times New Roman" w:cs="Times New Roman"/>
          <w:i/>
          <w:noProof/>
          <w:sz w:val="24"/>
          <w:szCs w:val="24"/>
        </w:rPr>
        <mc:AlternateContent>
          <mc:Choice Requires="wpi">
            <w:drawing>
              <wp:anchor distT="0" distB="0" distL="114300" distR="114300" simplePos="0" relativeHeight="251728896" behindDoc="0" locked="0" layoutInCell="1" allowOverlap="1" wp14:anchorId="0CF0BB46" wp14:editId="67A78B50">
                <wp:simplePos x="0" y="0"/>
                <wp:positionH relativeFrom="column">
                  <wp:posOffset>2822682</wp:posOffset>
                </wp:positionH>
                <wp:positionV relativeFrom="paragraph">
                  <wp:posOffset>1653209</wp:posOffset>
                </wp:positionV>
                <wp:extent cx="39960" cy="30240"/>
                <wp:effectExtent l="38100" t="38100" r="24130" b="33655"/>
                <wp:wrapNone/>
                <wp:docPr id="82" name="Ink 82"/>
                <wp:cNvGraphicFramePr/>
                <a:graphic xmlns:a="http://schemas.openxmlformats.org/drawingml/2006/main">
                  <a:graphicData uri="http://schemas.microsoft.com/office/word/2010/wordprocessingInk">
                    <w14:contentPart bwMode="auto" r:id="rId187">
                      <w14:nvContentPartPr>
                        <w14:cNvContentPartPr/>
                      </w14:nvContentPartPr>
                      <w14:xfrm>
                        <a:off x="0" y="0"/>
                        <a:ext cx="39960" cy="302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F1511C2" id="Ink 82" o:spid="_x0000_s1026" type="#_x0000_t75" style="position:absolute;margin-left:221.65pt;margin-top:129.55pt;width:4.4pt;height:3.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">
                <v:imagedata r:id="rId188" o:title=""/>
              </v:shape>
            </w:pict>
          </mc:Fallback>
        </mc:AlternateContent>
      </w:r>
      <w:r w:rsidR="00882833">
        <w:rPr>
          <w:rFonts w:ascii="Times New Roman" w:hAnsi="Times New Roman" w:cs="Times New Roman"/>
          <w:i/>
          <w:noProof/>
          <w:sz w:val="24"/>
          <w:szCs w:val="24"/>
        </w:rPr>
        <mc:AlternateContent>
          <mc:Choice Requires="wpi">
            <w:drawing>
              <wp:anchor distT="0" distB="0" distL="114300" distR="114300" simplePos="0" relativeHeight="251727872" behindDoc="0" locked="0" layoutInCell="1" allowOverlap="1" wp14:anchorId="492E0F8D" wp14:editId="2A033829">
                <wp:simplePos x="0" y="0"/>
                <wp:positionH relativeFrom="column">
                  <wp:posOffset>2706402</wp:posOffset>
                </wp:positionH>
                <wp:positionV relativeFrom="paragraph">
                  <wp:posOffset>1619729</wp:posOffset>
                </wp:positionV>
                <wp:extent cx="155880" cy="63360"/>
                <wp:effectExtent l="38100" t="25400" r="0" b="38735"/>
                <wp:wrapNone/>
                <wp:docPr id="81" name="Ink 81"/>
                <wp:cNvGraphicFramePr/>
                <a:graphic xmlns:a="http://schemas.openxmlformats.org/drawingml/2006/main">
                  <a:graphicData uri="http://schemas.microsoft.com/office/word/2010/wordprocessingInk">
                    <w14:contentPart bwMode="auto" r:id="rId189">
                      <w14:nvContentPartPr>
                        <w14:cNvContentPartPr/>
                      </w14:nvContentPartPr>
                      <w14:xfrm>
                        <a:off x="0" y="0"/>
                        <a:ext cx="155880" cy="63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71D2F6B" id="Ink 81" o:spid="_x0000_s1026" type="#_x0000_t75" style="position:absolute;margin-left:212.55pt;margin-top:127pt;width:13.45pt;height:6.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">
                <v:imagedata r:id="rId190" o:title=""/>
              </v:shape>
            </w:pict>
          </mc:Fallback>
        </mc:AlternateContent>
      </w:r>
      <w:proofErr w:type="spellStart"/>
      <w:r w:rsidR="00EF454D" w:rsidRPr="003A6DA8">
        <w:rPr>
          <w:rFonts w:ascii="Times New Roman" w:hAnsi="Times New Roman" w:cs="Times New Roman"/>
          <w:i/>
          <w:sz w:val="24"/>
          <w:szCs w:val="24"/>
        </w:rPr>
        <w:t>Rhizosolenia</w:t>
      </w:r>
      <w:proofErr w:type="spellEnd"/>
      <w:r w:rsidR="00EF454D" w:rsidRPr="003A6DA8">
        <w:rPr>
          <w:rFonts w:ascii="Times New Roman" w:hAnsi="Times New Roman" w:cs="Times New Roman"/>
          <w:sz w:val="24"/>
          <w:szCs w:val="24"/>
        </w:rPr>
        <w:t xml:space="preserve"> (a diatom that can harbor </w:t>
      </w:r>
      <w:proofErr w:type="spellStart"/>
      <w:r w:rsidR="00EF454D" w:rsidRPr="003A6DA8">
        <w:rPr>
          <w:rFonts w:ascii="Times New Roman" w:hAnsi="Times New Roman" w:cs="Times New Roman"/>
          <w:i/>
          <w:sz w:val="24"/>
          <w:szCs w:val="24"/>
        </w:rPr>
        <w:t>Richelia</w:t>
      </w:r>
      <w:proofErr w:type="spellEnd"/>
      <w:r w:rsidR="00EF454D" w:rsidRPr="003A6DA8">
        <w:rPr>
          <w:rFonts w:ascii="Times New Roman" w:hAnsi="Times New Roman" w:cs="Times New Roman"/>
          <w:sz w:val="24"/>
          <w:szCs w:val="24"/>
        </w:rPr>
        <w:t>)</w:t>
      </w:r>
      <w:r w:rsidR="00BF308D">
        <w:rPr>
          <w:rFonts w:ascii="Times New Roman" w:hAnsi="Times New Roman" w:cs="Times New Roman"/>
          <w:sz w:val="24"/>
          <w:szCs w:val="24"/>
        </w:rPr>
        <w:t xml:space="preserve"> </w:t>
      </w:r>
      <w:r w:rsidR="006D440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6D440F">
        <w:rPr>
          <w:rFonts w:ascii="Times New Roman" w:hAnsi="Times New Roman" w:cs="Times New Roman"/>
          <w:sz w:val="24"/>
          <w:szCs w:val="24"/>
        </w:rPr>
        <w:fldChar w:fldCharType="separate"/>
      </w:r>
      <w:r w:rsidR="005248BA">
        <w:rPr>
          <w:rFonts w:ascii="Times New Roman" w:hAnsi="Times New Roman" w:cs="Times New Roman"/>
          <w:noProof/>
          <w:sz w:val="24"/>
          <w:szCs w:val="24"/>
        </w:rPr>
        <w:t>(28)</w:t>
      </w:r>
      <w:r w:rsidR="006D440F">
        <w:rPr>
          <w:rFonts w:ascii="Times New Roman" w:hAnsi="Times New Roman" w:cs="Times New Roman"/>
          <w:sz w:val="24"/>
          <w:szCs w:val="24"/>
        </w:rPr>
        <w:fldChar w:fldCharType="end"/>
      </w:r>
      <w:r w:rsidR="00EF454D" w:rsidRPr="003A6DA8">
        <w:rPr>
          <w:rFonts w:ascii="Times New Roman" w:hAnsi="Times New Roman" w:cs="Times New Roman"/>
          <w:sz w:val="24"/>
          <w:szCs w:val="24"/>
        </w:rPr>
        <w:t xml:space="preserve">. </w:t>
      </w:r>
      <w:r w:rsidR="00094B79">
        <w:rPr>
          <w:rFonts w:ascii="Times New Roman" w:hAnsi="Times New Roman" w:cs="Times New Roman"/>
          <w:sz w:val="24"/>
          <w:szCs w:val="24"/>
        </w:rPr>
        <w:t>Later</w:t>
      </w:r>
      <w:r w:rsidR="00094B79" w:rsidRPr="003A6DA8">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studies have attempted to characterize the biological and physical components of the NEPSG blooms </w:t>
      </w:r>
      <w:r w:rsidR="00873B89">
        <w:rPr>
          <w:rFonts w:ascii="Times New Roman" w:hAnsi="Times New Roman" w:cs="Times New Roman"/>
          <w:sz w:val="24"/>
          <w:szCs w:val="24"/>
        </w:rPr>
        <w:fldChar w:fldCharType="begin">
          <w:fldData xml:space="preserve">PEVuZE5vdGU+PENpdGU+PEF1dGhvcj5Ub3lvZGE8L0F1dGhvcj48WWVhcj4yMDE3PC9ZZWFyPjxS
ZWNOdW0+NzA8L1JlY051bT48RGlzcGxheVRleHQ+KDIzLTI2LCAzMCk8L0Rpc3BsYXlUZXh0Pjxy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aXRlPjxDaXRlPjxBdXRob3I+VmlsbGFyZWFsPC9BdXRob3I+PFllYXI+MjAxMTwvWWVhcj48UmVj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PjxDaXRlPjxBdXRob3I+TGVoYWhuPC9BdXRob3I+PFllYXI+MjAxNzwvWWVhcj48UmVjTnVtPjU4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ZWNOdW0+NzA8L1JlY051bT48RGlzcGxheVRleHQ+KDIzLTI2LCAzMCk8L0Rpc3BsYXlUZXh0Pjxy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aXRlPjxDaXRlPjxBdXRob3I+VmlsbGFyZWFsPC9BdXRob3I+PFllYXI+MjAxMTwvWWVhcj48UmVj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PjxDaXRlPjxBdXRob3I+TGVoYWhuPC9BdXRob3I+PFllYXI+MjAxNzwvWWVhcj48UmVjTnVtPjU4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(23-26, 30)</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but to date no one system of </w:t>
      </w:r>
      <w:r w:rsidR="006B2E3A">
        <w:rPr>
          <w:rFonts w:ascii="Times New Roman" w:hAnsi="Times New Roman" w:cs="Times New Roman"/>
          <w:noProof/>
          <w:sz w:val="24"/>
          <w:szCs w:val="24"/>
        </w:rPr>
        <mc:AlternateContent>
          <mc:Choice Requires="wpi">
            <w:drawing>
              <wp:anchor distT="0" distB="0" distL="114300" distR="114300" simplePos="0" relativeHeight="251765760" behindDoc="0" locked="0" layoutInCell="1" allowOverlap="1" wp14:anchorId="43F806F7" wp14:editId="0149D702">
                <wp:simplePos x="0" y="0"/>
                <wp:positionH relativeFrom="column">
                  <wp:posOffset>6910842</wp:posOffset>
                </wp:positionH>
                <wp:positionV relativeFrom="paragraph">
                  <wp:posOffset>2372077</wp:posOffset>
                </wp:positionV>
                <wp:extent cx="53280" cy="83160"/>
                <wp:effectExtent l="38100" t="38100" r="36195" b="31750"/>
                <wp:wrapNone/>
                <wp:docPr id="118" name="Ink 118"/>
                <wp:cNvGraphicFramePr/>
                <a:graphic xmlns:a="http://schemas.openxmlformats.org/drawingml/2006/main">
                  <a:graphicData uri="http://schemas.microsoft.com/office/word/2010/wordprocessingInk">
                    <w14:contentPart bwMode="auto" r:id="rId191">
                      <w14:nvContentPartPr>
                        <w14:cNvContentPartPr/>
                      </w14:nvContentPartPr>
                      <w14:xfrm>
                        <a:off x="0" y="0"/>
                        <a:ext cx="53280" cy="831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05B09D" id="Ink 118" o:spid="_x0000_s1026" type="#_x0000_t75" style="position:absolute;margin-left:543.55pt;margin-top:186.2pt;width:5.45pt;height:7.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">
                <v:imagedata r:id="rId19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4736" behindDoc="0" locked="0" layoutInCell="1" allowOverlap="1" wp14:anchorId="45683A68" wp14:editId="64CE3B9A">
                <wp:simplePos x="0" y="0"/>
                <wp:positionH relativeFrom="column">
                  <wp:posOffset>6811482</wp:posOffset>
                </wp:positionH>
                <wp:positionV relativeFrom="paragraph">
                  <wp:posOffset>2385757</wp:posOffset>
                </wp:positionV>
                <wp:extent cx="99720" cy="36360"/>
                <wp:effectExtent l="38100" t="38100" r="27305" b="27305"/>
                <wp:wrapNone/>
                <wp:docPr id="117" name="Ink 117"/>
                <wp:cNvGraphicFramePr/>
                <a:graphic xmlns:a="http://schemas.openxmlformats.org/drawingml/2006/main">
                  <a:graphicData uri="http://schemas.microsoft.com/office/word/2010/wordprocessingInk">
                    <w14:contentPart bwMode="auto" r:id="rId193">
                      <w14:nvContentPartPr>
                        <w14:cNvContentPartPr/>
                      </w14:nvContentPartPr>
                      <w14:xfrm>
                        <a:off x="0" y="0"/>
                        <a:ext cx="99720" cy="36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FF34859" id="Ink 117" o:spid="_x0000_s1026" type="#_x0000_t75" style="position:absolute;margin-left:535.75pt;margin-top:187.25pt;width:9.05pt;height:4.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&#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">
                <v:imagedata r:id="rId19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3712" behindDoc="0" locked="0" layoutInCell="1" allowOverlap="1" wp14:anchorId="336AE41A" wp14:editId="564C578C">
                <wp:simplePos x="0" y="0"/>
                <wp:positionH relativeFrom="column">
                  <wp:posOffset>6742002</wp:posOffset>
                </wp:positionH>
                <wp:positionV relativeFrom="paragraph">
                  <wp:posOffset>2378917</wp:posOffset>
                </wp:positionV>
                <wp:extent cx="36720" cy="29880"/>
                <wp:effectExtent l="38100" t="25400" r="27305" b="33655"/>
                <wp:wrapNone/>
                <wp:docPr id="116" name="Ink 116"/>
                <wp:cNvGraphicFramePr/>
                <a:graphic xmlns:a="http://schemas.openxmlformats.org/drawingml/2006/main">
                  <a:graphicData uri="http://schemas.microsoft.com/office/word/2010/wordprocessingInk">
                    <w14:contentPart bwMode="auto" r:id="rId195">
                      <w14:nvContentPartPr>
                        <w14:cNvContentPartPr/>
                      </w14:nvContentPartPr>
                      <w14:xfrm>
                        <a:off x="0" y="0"/>
                        <a:ext cx="36720" cy="298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2C201B2" id="Ink 116" o:spid="_x0000_s1026" type="#_x0000_t75" style="position:absolute;margin-left:530.25pt;margin-top:186.7pt;width:4.15pt;height: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">
                <v:imagedata r:id="rId19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2688" behindDoc="0" locked="0" layoutInCell="1" allowOverlap="1" wp14:anchorId="5D0EA586" wp14:editId="205C2C7B">
                <wp:simplePos x="0" y="0"/>
                <wp:positionH relativeFrom="column">
                  <wp:posOffset>6586122</wp:posOffset>
                </wp:positionH>
                <wp:positionV relativeFrom="paragraph">
                  <wp:posOffset>2294317</wp:posOffset>
                </wp:positionV>
                <wp:extent cx="159480" cy="137520"/>
                <wp:effectExtent l="38100" t="38100" r="0" b="40640"/>
                <wp:wrapNone/>
                <wp:docPr id="115" name="Ink 115"/>
                <wp:cNvGraphicFramePr/>
                <a:graphic xmlns:a="http://schemas.openxmlformats.org/drawingml/2006/main">
                  <a:graphicData uri="http://schemas.microsoft.com/office/word/2010/wordprocessingInk">
                    <w14:contentPart bwMode="auto" r:id="rId197">
                      <w14:nvContentPartPr>
                        <w14:cNvContentPartPr/>
                      </w14:nvContentPartPr>
                      <w14:xfrm>
                        <a:off x="0" y="0"/>
                        <a:ext cx="159480" cy="137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0C2A88B" id="Ink 115" o:spid="_x0000_s1026" type="#_x0000_t75" style="position:absolute;margin-left:518pt;margin-top:180.05pt;width:13.75pt;height:12.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">
                <v:imagedata r:id="rId19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1664" behindDoc="0" locked="0" layoutInCell="1" allowOverlap="1" wp14:anchorId="1DD45D67" wp14:editId="60AACEE8">
                <wp:simplePos x="0" y="0"/>
                <wp:positionH relativeFrom="column">
                  <wp:posOffset>6510162</wp:posOffset>
                </wp:positionH>
                <wp:positionV relativeFrom="paragraph">
                  <wp:posOffset>2325637</wp:posOffset>
                </wp:positionV>
                <wp:extent cx="66240" cy="102960"/>
                <wp:effectExtent l="38100" t="38100" r="22860" b="36830"/>
                <wp:wrapNone/>
                <wp:docPr id="114" name="Ink 114"/>
                <wp:cNvGraphicFramePr/>
                <a:graphic xmlns:a="http://schemas.openxmlformats.org/drawingml/2006/main">
                  <a:graphicData uri="http://schemas.microsoft.com/office/word/2010/wordprocessingInk">
                    <w14:contentPart bwMode="auto" r:id="rId199">
                      <w14:nvContentPartPr>
                        <w14:cNvContentPartPr/>
                      </w14:nvContentPartPr>
                      <w14:xfrm>
                        <a:off x="0" y="0"/>
                        <a:ext cx="66240" cy="102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EF94F41" id="Ink 114" o:spid="_x0000_s1026" type="#_x0000_t75" style="position:absolute;margin-left:512.05pt;margin-top:182.5pt;width:6.4pt;height:9.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">
                <v:imagedata r:id="rId20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0640" behindDoc="0" locked="0" layoutInCell="1" allowOverlap="1" wp14:anchorId="711CA337" wp14:editId="7A0DF721">
                <wp:simplePos x="0" y="0"/>
                <wp:positionH relativeFrom="column">
                  <wp:posOffset>6268242</wp:posOffset>
                </wp:positionH>
                <wp:positionV relativeFrom="paragraph">
                  <wp:posOffset>2372077</wp:posOffset>
                </wp:positionV>
                <wp:extent cx="126000" cy="132840"/>
                <wp:effectExtent l="38100" t="38100" r="0" b="32385"/>
                <wp:wrapNone/>
                <wp:docPr id="113" name="Ink 113"/>
                <wp:cNvGraphicFramePr/>
                <a:graphic xmlns:a="http://schemas.openxmlformats.org/drawingml/2006/main">
                  <a:graphicData uri="http://schemas.microsoft.com/office/word/2010/wordprocessingInk">
                    <w14:contentPart bwMode="auto" r:id="rId201">
                      <w14:nvContentPartPr>
                        <w14:cNvContentPartPr/>
                      </w14:nvContentPartPr>
                      <w14:xfrm>
                        <a:off x="0" y="0"/>
                        <a:ext cx="126000" cy="132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19F91EB" id="Ink 113" o:spid="_x0000_s1026" type="#_x0000_t75" style="position:absolute;margin-left:492.95pt;margin-top:186.2pt;width:11.1pt;height:11.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">
                <v:imagedata r:id="rId20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9616" behindDoc="0" locked="0" layoutInCell="1" allowOverlap="1" wp14:anchorId="4ADA1227" wp14:editId="03BBCEF2">
                <wp:simplePos x="0" y="0"/>
                <wp:positionH relativeFrom="column">
                  <wp:posOffset>6195162</wp:posOffset>
                </wp:positionH>
                <wp:positionV relativeFrom="paragraph">
                  <wp:posOffset>2338957</wp:posOffset>
                </wp:positionV>
                <wp:extent cx="23400" cy="6840"/>
                <wp:effectExtent l="38100" t="38100" r="27940" b="31750"/>
                <wp:wrapNone/>
                <wp:docPr id="112" name="Ink 112"/>
                <wp:cNvGraphicFramePr/>
                <a:graphic xmlns:a="http://schemas.openxmlformats.org/drawingml/2006/main">
                  <a:graphicData uri="http://schemas.microsoft.com/office/word/2010/wordprocessingInk">
                    <w14:contentPart bwMode="auto" r:id="rId203">
                      <w14:nvContentPartPr>
                        <w14:cNvContentPartPr/>
                      </w14:nvContentPartPr>
                      <w14:xfrm>
                        <a:off x="0" y="0"/>
                        <a:ext cx="2340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A9617FD" id="Ink 112" o:spid="_x0000_s1026" type="#_x0000_t75" style="position:absolute;margin-left:487.2pt;margin-top:183.55pt;width:3.1pt;height:1.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">
                <v:imagedata r:id="rId20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8592" behindDoc="0" locked="0" layoutInCell="1" allowOverlap="1" wp14:anchorId="21702417" wp14:editId="5D610956">
                <wp:simplePos x="0" y="0"/>
                <wp:positionH relativeFrom="column">
                  <wp:posOffset>6214962</wp:posOffset>
                </wp:positionH>
                <wp:positionV relativeFrom="paragraph">
                  <wp:posOffset>2385037</wp:posOffset>
                </wp:positionV>
                <wp:extent cx="6840" cy="27000"/>
                <wp:effectExtent l="25400" t="25400" r="31750" b="36830"/>
                <wp:wrapNone/>
                <wp:docPr id="111" name="Ink 111"/>
                <wp:cNvGraphicFramePr/>
                <a:graphic xmlns:a="http://schemas.openxmlformats.org/drawingml/2006/main">
                  <a:graphicData uri="http://schemas.microsoft.com/office/word/2010/wordprocessingInk">
                    <w14:contentPart bwMode="auto" r:id="rId205">
                      <w14:nvContentPartPr>
                        <w14:cNvContentPartPr/>
                      </w14:nvContentPartPr>
                      <w14:xfrm>
                        <a:off x="0" y="0"/>
                        <a:ext cx="684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31996BA" id="Ink 111" o:spid="_x0000_s1026" type="#_x0000_t75" style="position:absolute;margin-left:488.75pt;margin-top:187.25pt;width:1.8pt;height:3.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">
                <v:imagedata r:id="rId20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7568" behindDoc="0" locked="0" layoutInCell="1" allowOverlap="1" wp14:anchorId="4436DDB1" wp14:editId="7685950B">
                <wp:simplePos x="0" y="0"/>
                <wp:positionH relativeFrom="column">
                  <wp:posOffset>6092922</wp:posOffset>
                </wp:positionH>
                <wp:positionV relativeFrom="paragraph">
                  <wp:posOffset>2372077</wp:posOffset>
                </wp:positionV>
                <wp:extent cx="92880" cy="46440"/>
                <wp:effectExtent l="25400" t="38100" r="21590" b="29845"/>
                <wp:wrapNone/>
                <wp:docPr id="110" name="Ink 110"/>
                <wp:cNvGraphicFramePr/>
                <a:graphic xmlns:a="http://schemas.openxmlformats.org/drawingml/2006/main">
                  <a:graphicData uri="http://schemas.microsoft.com/office/word/2010/wordprocessingInk">
                    <w14:contentPart bwMode="auto" r:id="rId207">
                      <w14:nvContentPartPr>
                        <w14:cNvContentPartPr/>
                      </w14:nvContentPartPr>
                      <w14:xfrm>
                        <a:off x="0" y="0"/>
                        <a:ext cx="92880" cy="46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9819FFD" id="Ink 110" o:spid="_x0000_s1026" type="#_x0000_t75" style="position:absolute;margin-left:479.15pt;margin-top:186.2pt;width:8.5pt;height:4.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">
                <v:imagedata r:id="rId20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6544" behindDoc="0" locked="0" layoutInCell="1" allowOverlap="1" wp14:anchorId="17CC86B9" wp14:editId="25ADAEC6">
                <wp:simplePos x="0" y="0"/>
                <wp:positionH relativeFrom="column">
                  <wp:posOffset>6009762</wp:posOffset>
                </wp:positionH>
                <wp:positionV relativeFrom="paragraph">
                  <wp:posOffset>2306197</wp:posOffset>
                </wp:positionV>
                <wp:extent cx="56520" cy="119160"/>
                <wp:effectExtent l="38100" t="25400" r="19685" b="33655"/>
                <wp:wrapNone/>
                <wp:docPr id="109" name="Ink 109"/>
                <wp:cNvGraphicFramePr/>
                <a:graphic xmlns:a="http://schemas.openxmlformats.org/drawingml/2006/main">
                  <a:graphicData uri="http://schemas.microsoft.com/office/word/2010/wordprocessingInk">
                    <w14:contentPart bwMode="auto" r:id="rId209">
                      <w14:nvContentPartPr>
                        <w14:cNvContentPartPr/>
                      </w14:nvContentPartPr>
                      <w14:xfrm>
                        <a:off x="0" y="0"/>
                        <a:ext cx="56520" cy="1191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F88FA2" id="Ink 109" o:spid="_x0000_s1026" type="#_x0000_t75" style="position:absolute;margin-left:472.6pt;margin-top:181pt;width:5.65pt;height:10.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">
                <v:imagedata r:id="rId21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5520" behindDoc="0" locked="0" layoutInCell="1" allowOverlap="1" wp14:anchorId="474007E7" wp14:editId="1BF7B035">
                <wp:simplePos x="0" y="0"/>
                <wp:positionH relativeFrom="column">
                  <wp:posOffset>5923722</wp:posOffset>
                </wp:positionH>
                <wp:positionV relativeFrom="paragraph">
                  <wp:posOffset>2381797</wp:posOffset>
                </wp:positionV>
                <wp:extent cx="76680" cy="60120"/>
                <wp:effectExtent l="38100" t="25400" r="12700" b="29210"/>
                <wp:wrapNone/>
                <wp:docPr id="108" name="Ink 108"/>
                <wp:cNvGraphicFramePr/>
                <a:graphic xmlns:a="http://schemas.openxmlformats.org/drawingml/2006/main">
                  <a:graphicData uri="http://schemas.microsoft.com/office/word/2010/wordprocessingInk">
                    <w14:contentPart bwMode="auto" r:id="rId211">
                      <w14:nvContentPartPr>
                        <w14:cNvContentPartPr/>
                      </w14:nvContentPartPr>
                      <w14:xfrm>
                        <a:off x="0" y="0"/>
                        <a:ext cx="76680" cy="60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B63F85D" id="Ink 108" o:spid="_x0000_s1026" type="#_x0000_t75" style="position:absolute;margin-left:465.85pt;margin-top:186.95pt;width:7.25pt;height:5.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">
                <v:imagedata r:id="rId21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4496" behindDoc="0" locked="0" layoutInCell="1" allowOverlap="1" wp14:anchorId="5E40EA32" wp14:editId="387EBBF0">
                <wp:simplePos x="0" y="0"/>
                <wp:positionH relativeFrom="column">
                  <wp:posOffset>5820762</wp:posOffset>
                </wp:positionH>
                <wp:positionV relativeFrom="paragraph">
                  <wp:posOffset>2398357</wp:posOffset>
                </wp:positionV>
                <wp:extent cx="63360" cy="39960"/>
                <wp:effectExtent l="25400" t="38100" r="26035" b="36830"/>
                <wp:wrapNone/>
                <wp:docPr id="107" name="Ink 107"/>
                <wp:cNvGraphicFramePr/>
                <a:graphic xmlns:a="http://schemas.openxmlformats.org/drawingml/2006/main">
                  <a:graphicData uri="http://schemas.microsoft.com/office/word/2010/wordprocessingInk">
                    <w14:contentPart bwMode="auto" r:id="rId213">
                      <w14:nvContentPartPr>
                        <w14:cNvContentPartPr/>
                      </w14:nvContentPartPr>
                      <w14:xfrm>
                        <a:off x="0" y="0"/>
                        <a:ext cx="6336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6D1FEE3" id="Ink 107" o:spid="_x0000_s1026" type="#_x0000_t75" style="position:absolute;margin-left:457.75pt;margin-top:188.25pt;width:6.25pt;height:4.4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">
                <v:imagedata r:id="rId21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3472" behindDoc="0" locked="0" layoutInCell="1" allowOverlap="1" wp14:anchorId="2F944259" wp14:editId="2F448F05">
                <wp:simplePos x="0" y="0"/>
                <wp:positionH relativeFrom="column">
                  <wp:posOffset>5741202</wp:posOffset>
                </wp:positionH>
                <wp:positionV relativeFrom="paragraph">
                  <wp:posOffset>2382157</wp:posOffset>
                </wp:positionV>
                <wp:extent cx="69840" cy="89280"/>
                <wp:effectExtent l="38100" t="38100" r="32385" b="38100"/>
                <wp:wrapNone/>
                <wp:docPr id="106" name="Ink 106"/>
                <wp:cNvGraphicFramePr/>
                <a:graphic xmlns:a="http://schemas.openxmlformats.org/drawingml/2006/main">
                  <a:graphicData uri="http://schemas.microsoft.com/office/word/2010/wordprocessingInk">
                    <w14:contentPart bwMode="auto" r:id="rId215">
                      <w14:nvContentPartPr>
                        <w14:cNvContentPartPr/>
                      </w14:nvContentPartPr>
                      <w14:xfrm>
                        <a:off x="0" y="0"/>
                        <a:ext cx="69840" cy="89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DF3A982" id="Ink 106" o:spid="_x0000_s1026" type="#_x0000_t75" style="position:absolute;margin-left:451.45pt;margin-top:186.95pt;width:6.75pt;height:8.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">
                <v:imagedata r:id="rId21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2448" behindDoc="0" locked="0" layoutInCell="1" allowOverlap="1" wp14:anchorId="13E4003F" wp14:editId="4F3F32E8">
                <wp:simplePos x="0" y="0"/>
                <wp:positionH relativeFrom="column">
                  <wp:posOffset>5522682</wp:posOffset>
                </wp:positionH>
                <wp:positionV relativeFrom="paragraph">
                  <wp:posOffset>2411677</wp:posOffset>
                </wp:positionV>
                <wp:extent cx="162720" cy="69840"/>
                <wp:effectExtent l="38100" t="38100" r="0" b="32385"/>
                <wp:wrapNone/>
                <wp:docPr id="105" name="Ink 105"/>
                <wp:cNvGraphicFramePr/>
                <a:graphic xmlns:a="http://schemas.openxmlformats.org/drawingml/2006/main">
                  <a:graphicData uri="http://schemas.microsoft.com/office/word/2010/wordprocessingInk">
                    <w14:contentPart bwMode="auto" r:id="rId217">
                      <w14:nvContentPartPr>
                        <w14:cNvContentPartPr/>
                      </w14:nvContentPartPr>
                      <w14:xfrm>
                        <a:off x="0" y="0"/>
                        <a:ext cx="162720" cy="69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939E2E6" id="Ink 105" o:spid="_x0000_s1026" type="#_x0000_t75" style="position:absolute;margin-left:434.25pt;margin-top:189.3pt;width:14pt;height:6.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">
                <v:imagedata r:id="rId218" o:title=""/>
              </v:shape>
            </w:pict>
          </mc:Fallback>
        </mc:AlternateContent>
      </w:r>
      <w:r w:rsidR="00EF454D" w:rsidRPr="003A6DA8">
        <w:rPr>
          <w:rFonts w:ascii="Times New Roman" w:hAnsi="Times New Roman" w:cs="Times New Roman"/>
          <w:sz w:val="24"/>
          <w:szCs w:val="24"/>
        </w:rPr>
        <w:t>biophysical drivers has been conclusively established.</w:t>
      </w:r>
      <w:r w:rsidR="00C96F93" w:rsidRPr="00C96F93">
        <w:rPr>
          <w:rFonts w:ascii="Times New Roman" w:hAnsi="Times New Roman" w:cs="Times New Roman"/>
          <w:sz w:val="24"/>
          <w:szCs w:val="24"/>
        </w:rPr>
        <w:t xml:space="preserve"> </w:t>
      </w:r>
      <w:r w:rsidR="00C96F93" w:rsidRPr="003A6DA8">
        <w:rPr>
          <w:rFonts w:ascii="Times New Roman" w:hAnsi="Times New Roman" w:cs="Times New Roman"/>
          <w:sz w:val="24"/>
          <w:szCs w:val="24"/>
        </w:rPr>
        <w:t xml:space="preserve">Currently, there are </w:t>
      </w:r>
      <w:r w:rsidR="00902ECF">
        <w:rPr>
          <w:rFonts w:ascii="Times New Roman" w:hAnsi="Times New Roman" w:cs="Times New Roman"/>
          <w:sz w:val="24"/>
          <w:szCs w:val="24"/>
        </w:rPr>
        <w:t>six</w:t>
      </w:r>
      <w:r w:rsidR="00902ECF" w:rsidRPr="003A6DA8">
        <w:rPr>
          <w:rFonts w:ascii="Times New Roman" w:hAnsi="Times New Roman" w:cs="Times New Roman"/>
          <w:sz w:val="24"/>
          <w:szCs w:val="24"/>
        </w:rPr>
        <w:t xml:space="preserve"> </w:t>
      </w:r>
      <w:r w:rsidR="00C96F93" w:rsidRPr="00312484">
        <w:rPr>
          <w:rFonts w:ascii="Times New Roman" w:hAnsi="Times New Roman" w:cs="Times New Roman"/>
          <w:sz w:val="24"/>
          <w:szCs w:val="24"/>
        </w:rPr>
        <w:t>not necessarily</w:t>
      </w:r>
      <w:r w:rsidR="00C96F93">
        <w:rPr>
          <w:rFonts w:ascii="Times New Roman" w:hAnsi="Times New Roman" w:cs="Times New Roman"/>
          <w:sz w:val="24"/>
          <w:szCs w:val="24"/>
        </w:rPr>
        <w:t xml:space="preserve"> independent </w:t>
      </w:r>
      <w:r w:rsidR="006B2E3A">
        <w:rPr>
          <w:rFonts w:ascii="Times New Roman" w:hAnsi="Times New Roman" w:cs="Times New Roman"/>
          <w:noProof/>
          <w:sz w:val="24"/>
          <w:szCs w:val="24"/>
        </w:rPr>
        <mc:AlternateContent>
          <mc:Choice Requires="wpi">
            <w:drawing>
              <wp:anchor distT="0" distB="0" distL="114300" distR="114300" simplePos="0" relativeHeight="251803648" behindDoc="0" locked="0" layoutInCell="1" allowOverlap="1" wp14:anchorId="34B071F2" wp14:editId="54228905">
                <wp:simplePos x="0" y="0"/>
                <wp:positionH relativeFrom="column">
                  <wp:posOffset>6901122</wp:posOffset>
                </wp:positionH>
                <wp:positionV relativeFrom="paragraph">
                  <wp:posOffset>2796157</wp:posOffset>
                </wp:positionV>
                <wp:extent cx="16560" cy="10440"/>
                <wp:effectExtent l="38100" t="38100" r="34290" b="27940"/>
                <wp:wrapNone/>
                <wp:docPr id="155" name="Ink 155"/>
                <wp:cNvGraphicFramePr/>
                <a:graphic xmlns:a="http://schemas.openxmlformats.org/drawingml/2006/main">
                  <a:graphicData uri="http://schemas.microsoft.com/office/word/2010/wordprocessingInk">
                    <w14:contentPart bwMode="auto" r:id="rId219">
                      <w14:nvContentPartPr>
                        <w14:cNvContentPartPr/>
                      </w14:nvContentPartPr>
                      <w14:xfrm>
                        <a:off x="0" y="0"/>
                        <a:ext cx="1656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A7C67A5" id="Ink 155" o:spid="_x0000_s1026" type="#_x0000_t75" style="position:absolute;margin-left:542.8pt;margin-top:219.55pt;width:2.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">
                <v:imagedata r:id="rId22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2624" behindDoc="0" locked="0" layoutInCell="1" allowOverlap="1" wp14:anchorId="2EB184C0" wp14:editId="78A30062">
                <wp:simplePos x="0" y="0"/>
                <wp:positionH relativeFrom="column">
                  <wp:posOffset>6844602</wp:posOffset>
                </wp:positionH>
                <wp:positionV relativeFrom="paragraph">
                  <wp:posOffset>2749717</wp:posOffset>
                </wp:positionV>
                <wp:extent cx="39960" cy="43560"/>
                <wp:effectExtent l="38100" t="38100" r="24130" b="33020"/>
                <wp:wrapNone/>
                <wp:docPr id="154" name="Ink 154"/>
                <wp:cNvGraphicFramePr/>
                <a:graphic xmlns:a="http://schemas.openxmlformats.org/drawingml/2006/main">
                  <a:graphicData uri="http://schemas.microsoft.com/office/word/2010/wordprocessingInk">
                    <w14:contentPart bwMode="auto" r:id="rId221">
                      <w14:nvContentPartPr>
                        <w14:cNvContentPartPr/>
                      </w14:nvContentPartPr>
                      <w14:xfrm>
                        <a:off x="0" y="0"/>
                        <a:ext cx="39960" cy="435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C393251" id="Ink 154" o:spid="_x0000_s1026" type="#_x0000_t75" style="position:absolute;margin-left:538.35pt;margin-top:215.9pt;width:4.4pt;height:4.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">
                <v:imagedata r:id="rId22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1600" behindDoc="0" locked="0" layoutInCell="1" allowOverlap="1" wp14:anchorId="3B35D0F3" wp14:editId="566C9ACA">
                <wp:simplePos x="0" y="0"/>
                <wp:positionH relativeFrom="column">
                  <wp:posOffset>6805002</wp:posOffset>
                </wp:positionH>
                <wp:positionV relativeFrom="paragraph">
                  <wp:posOffset>2709757</wp:posOffset>
                </wp:positionV>
                <wp:extent cx="56160" cy="36720"/>
                <wp:effectExtent l="25400" t="38100" r="33020" b="40005"/>
                <wp:wrapNone/>
                <wp:docPr id="153" name="Ink 153"/>
                <wp:cNvGraphicFramePr/>
                <a:graphic xmlns:a="http://schemas.openxmlformats.org/drawingml/2006/main">
                  <a:graphicData uri="http://schemas.microsoft.com/office/word/2010/wordprocessingInk">
                    <w14:contentPart bwMode="auto" r:id="rId223">
                      <w14:nvContentPartPr>
                        <w14:cNvContentPartPr/>
                      </w14:nvContentPartPr>
                      <w14:xfrm>
                        <a:off x="0" y="0"/>
                        <a:ext cx="5616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ADDFB6E" id="Ink 153" o:spid="_x0000_s1026" type="#_x0000_t75" style="position:absolute;margin-left:535.3pt;margin-top:212.75pt;width:5.6pt;height:4.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">
                <v:imagedata r:id="rId22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0576" behindDoc="0" locked="0" layoutInCell="1" allowOverlap="1" wp14:anchorId="77BC7C00" wp14:editId="633A890C">
                <wp:simplePos x="0" y="0"/>
                <wp:positionH relativeFrom="column">
                  <wp:posOffset>6768282</wp:posOffset>
                </wp:positionH>
                <wp:positionV relativeFrom="paragraph">
                  <wp:posOffset>2719837</wp:posOffset>
                </wp:positionV>
                <wp:extent cx="43560" cy="46800"/>
                <wp:effectExtent l="38100" t="38100" r="33020" b="29845"/>
                <wp:wrapNone/>
                <wp:docPr id="152" name="Ink 152"/>
                <wp:cNvGraphicFramePr/>
                <a:graphic xmlns:a="http://schemas.openxmlformats.org/drawingml/2006/main">
                  <a:graphicData uri="http://schemas.microsoft.com/office/word/2010/wordprocessingInk">
                    <w14:contentPart bwMode="auto" r:id="rId225">
                      <w14:nvContentPartPr>
                        <w14:cNvContentPartPr/>
                      </w14:nvContentPartPr>
                      <w14:xfrm>
                        <a:off x="0" y="0"/>
                        <a:ext cx="43560" cy="468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946A034" id="Ink 152" o:spid="_x0000_s1026" type="#_x0000_t75" style="position:absolute;margin-left:532.35pt;margin-top:213.55pt;width:4.65pt;height:4.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">
                <v:imagedata r:id="rId22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9552" behindDoc="0" locked="0" layoutInCell="1" allowOverlap="1" wp14:anchorId="3EFF9C10" wp14:editId="2AF595D8">
                <wp:simplePos x="0" y="0"/>
                <wp:positionH relativeFrom="column">
                  <wp:posOffset>6688722</wp:posOffset>
                </wp:positionH>
                <wp:positionV relativeFrom="paragraph">
                  <wp:posOffset>2729917</wp:posOffset>
                </wp:positionV>
                <wp:extent cx="27000" cy="39960"/>
                <wp:effectExtent l="25400" t="38100" r="24130" b="36830"/>
                <wp:wrapNone/>
                <wp:docPr id="151" name="Ink 151"/>
                <wp:cNvGraphicFramePr/>
                <a:graphic xmlns:a="http://schemas.openxmlformats.org/drawingml/2006/main">
                  <a:graphicData uri="http://schemas.microsoft.com/office/word/2010/wordprocessingInk">
                    <w14:contentPart bwMode="auto" r:id="rId227">
                      <w14:nvContentPartPr>
                        <w14:cNvContentPartPr/>
                      </w14:nvContentPartPr>
                      <w14:xfrm>
                        <a:off x="0" y="0"/>
                        <a:ext cx="2700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FDA9046" id="Ink 151" o:spid="_x0000_s1026" type="#_x0000_t75" style="position:absolute;margin-left:526.05pt;margin-top:214.35pt;width:3.35pt;height:4.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&#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">
                <v:imagedata r:id="rId22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8528" behindDoc="0" locked="0" layoutInCell="1" allowOverlap="1" wp14:anchorId="1342A623" wp14:editId="6D32EF31">
                <wp:simplePos x="0" y="0"/>
                <wp:positionH relativeFrom="column">
                  <wp:posOffset>6619242</wp:posOffset>
                </wp:positionH>
                <wp:positionV relativeFrom="paragraph">
                  <wp:posOffset>2706517</wp:posOffset>
                </wp:positionV>
                <wp:extent cx="33480" cy="3600"/>
                <wp:effectExtent l="25400" t="38100" r="30480" b="34925"/>
                <wp:wrapNone/>
                <wp:docPr id="150" name="Ink 150"/>
                <wp:cNvGraphicFramePr/>
                <a:graphic xmlns:a="http://schemas.openxmlformats.org/drawingml/2006/main">
                  <a:graphicData uri="http://schemas.microsoft.com/office/word/2010/wordprocessingInk">
                    <w14:contentPart bwMode="auto" r:id="rId229">
                      <w14:nvContentPartPr>
                        <w14:cNvContentPartPr/>
                      </w14:nvContentPartPr>
                      <w14:xfrm>
                        <a:off x="0" y="0"/>
                        <a:ext cx="33480" cy="3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1DB6143" id="Ink 150" o:spid="_x0000_s1026" type="#_x0000_t75" style="position:absolute;margin-left:520.6pt;margin-top:212.5pt;width:3.9pt;height: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">
                <v:imagedata r:id="rId23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7504" behindDoc="0" locked="0" layoutInCell="1" allowOverlap="1" wp14:anchorId="01F56BDE" wp14:editId="5C1EFB7C">
                <wp:simplePos x="0" y="0"/>
                <wp:positionH relativeFrom="column">
                  <wp:posOffset>6655602</wp:posOffset>
                </wp:positionH>
                <wp:positionV relativeFrom="paragraph">
                  <wp:posOffset>2726317</wp:posOffset>
                </wp:positionV>
                <wp:extent cx="3600" cy="39960"/>
                <wp:effectExtent l="38100" t="25400" r="34925" b="36830"/>
                <wp:wrapNone/>
                <wp:docPr id="149" name="Ink 149"/>
                <wp:cNvGraphicFramePr/>
                <a:graphic xmlns:a="http://schemas.openxmlformats.org/drawingml/2006/main">
                  <a:graphicData uri="http://schemas.microsoft.com/office/word/2010/wordprocessingInk">
                    <w14:contentPart bwMode="auto" r:id="rId231">
                      <w14:nvContentPartPr>
                        <w14:cNvContentPartPr/>
                      </w14:nvContentPartPr>
                      <w14:xfrm>
                        <a:off x="0" y="0"/>
                        <a:ext cx="360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D4C72CA" id="Ink 149" o:spid="_x0000_s1026" type="#_x0000_t75" style="position:absolute;margin-left:523.45pt;margin-top:214.05pt;width:1.5pt;height:4.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">
                <v:imagedata r:id="rId23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6480" behindDoc="0" locked="0" layoutInCell="1" allowOverlap="1" wp14:anchorId="0356B55C" wp14:editId="180DE664">
                <wp:simplePos x="0" y="0"/>
                <wp:positionH relativeFrom="column">
                  <wp:posOffset>6546522</wp:posOffset>
                </wp:positionH>
                <wp:positionV relativeFrom="paragraph">
                  <wp:posOffset>2723077</wp:posOffset>
                </wp:positionV>
                <wp:extent cx="56520" cy="6840"/>
                <wp:effectExtent l="38100" t="38100" r="32385" b="31750"/>
                <wp:wrapNone/>
                <wp:docPr id="148" name="Ink 148"/>
                <wp:cNvGraphicFramePr/>
                <a:graphic xmlns:a="http://schemas.openxmlformats.org/drawingml/2006/main">
                  <a:graphicData uri="http://schemas.microsoft.com/office/word/2010/wordprocessingInk">
                    <w14:contentPart bwMode="auto" r:id="rId233">
                      <w14:nvContentPartPr>
                        <w14:cNvContentPartPr/>
                      </w14:nvContentPartPr>
                      <w14:xfrm>
                        <a:off x="0" y="0"/>
                        <a:ext cx="5652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F89854D" id="Ink 148" o:spid="_x0000_s1026" type="#_x0000_t75" style="position:absolute;margin-left:514.85pt;margin-top:213.8pt;width:5.65pt;height:1.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">
                <v:imagedata r:id="rId23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5456" behindDoc="0" locked="0" layoutInCell="1" allowOverlap="1" wp14:anchorId="57F292FB" wp14:editId="4833D9D2">
                <wp:simplePos x="0" y="0"/>
                <wp:positionH relativeFrom="column">
                  <wp:posOffset>6586122</wp:posOffset>
                </wp:positionH>
                <wp:positionV relativeFrom="paragraph">
                  <wp:posOffset>2648917</wp:posOffset>
                </wp:positionV>
                <wp:extent cx="23400" cy="141120"/>
                <wp:effectExtent l="38100" t="25400" r="27940" b="24130"/>
                <wp:wrapNone/>
                <wp:docPr id="147" name="Ink 147"/>
                <wp:cNvGraphicFramePr/>
                <a:graphic xmlns:a="http://schemas.openxmlformats.org/drawingml/2006/main">
                  <a:graphicData uri="http://schemas.microsoft.com/office/word/2010/wordprocessingInk">
                    <w14:contentPart bwMode="auto" r:id="rId235">
                      <w14:nvContentPartPr>
                        <w14:cNvContentPartPr/>
                      </w14:nvContentPartPr>
                      <w14:xfrm>
                        <a:off x="0" y="0"/>
                        <a:ext cx="23400" cy="141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C0E7AC" id="Ink 147" o:spid="_x0000_s1026" type="#_x0000_t75" style="position:absolute;margin-left:518pt;margin-top:208pt;width:3.1pt;height:12.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">
                <v:imagedata r:id="rId23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4432" behindDoc="0" locked="0" layoutInCell="1" allowOverlap="1" wp14:anchorId="52F869FF" wp14:editId="508BDAD1">
                <wp:simplePos x="0" y="0"/>
                <wp:positionH relativeFrom="column">
                  <wp:posOffset>6519882</wp:posOffset>
                </wp:positionH>
                <wp:positionV relativeFrom="paragraph">
                  <wp:posOffset>2723077</wp:posOffset>
                </wp:positionV>
                <wp:extent cx="46800" cy="50040"/>
                <wp:effectExtent l="38100" t="38100" r="29845" b="39370"/>
                <wp:wrapNone/>
                <wp:docPr id="146" name="Ink 146"/>
                <wp:cNvGraphicFramePr/>
                <a:graphic xmlns:a="http://schemas.openxmlformats.org/drawingml/2006/main">
                  <a:graphicData uri="http://schemas.microsoft.com/office/word/2010/wordprocessingInk">
                    <w14:contentPart bwMode="auto" r:id="rId237">
                      <w14:nvContentPartPr>
                        <w14:cNvContentPartPr/>
                      </w14:nvContentPartPr>
                      <w14:xfrm>
                        <a:off x="0" y="0"/>
                        <a:ext cx="46800" cy="500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79C851" id="Ink 146" o:spid="_x0000_s1026" type="#_x0000_t75" style="position:absolute;margin-left:512.8pt;margin-top:213.8pt;width:4.95pt;height:5.2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">
                <v:imagedata r:id="rId23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3408" behindDoc="0" locked="0" layoutInCell="1" allowOverlap="1" wp14:anchorId="7910A73F" wp14:editId="12F43E7E">
                <wp:simplePos x="0" y="0"/>
                <wp:positionH relativeFrom="column">
                  <wp:posOffset>6414042</wp:posOffset>
                </wp:positionH>
                <wp:positionV relativeFrom="paragraph">
                  <wp:posOffset>2713357</wp:posOffset>
                </wp:positionV>
                <wp:extent cx="109800" cy="6840"/>
                <wp:effectExtent l="38100" t="38100" r="30480" b="31750"/>
                <wp:wrapNone/>
                <wp:docPr id="145" name="Ink 145"/>
                <wp:cNvGraphicFramePr/>
                <a:graphic xmlns:a="http://schemas.openxmlformats.org/drawingml/2006/main">
                  <a:graphicData uri="http://schemas.microsoft.com/office/word/2010/wordprocessingInk">
                    <w14:contentPart bwMode="auto" r:id="rId239">
                      <w14:nvContentPartPr>
                        <w14:cNvContentPartPr/>
                      </w14:nvContentPartPr>
                      <w14:xfrm>
                        <a:off x="0" y="0"/>
                        <a:ext cx="10980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501F9AF" id="Ink 145" o:spid="_x0000_s1026" type="#_x0000_t75" style="position:absolute;margin-left:504.45pt;margin-top:213.05pt;width:9.85pt;height: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">
                <v:imagedata r:id="rId24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2384" behindDoc="0" locked="0" layoutInCell="1" allowOverlap="1" wp14:anchorId="6C6E9DEE" wp14:editId="0832A00A">
                <wp:simplePos x="0" y="0"/>
                <wp:positionH relativeFrom="column">
                  <wp:posOffset>6466962</wp:posOffset>
                </wp:positionH>
                <wp:positionV relativeFrom="paragraph">
                  <wp:posOffset>2653597</wp:posOffset>
                </wp:positionV>
                <wp:extent cx="20160" cy="123120"/>
                <wp:effectExtent l="38100" t="25400" r="31115" b="29845"/>
                <wp:wrapNone/>
                <wp:docPr id="144" name="Ink 144"/>
                <wp:cNvGraphicFramePr/>
                <a:graphic xmlns:a="http://schemas.openxmlformats.org/drawingml/2006/main">
                  <a:graphicData uri="http://schemas.microsoft.com/office/word/2010/wordprocessingInk">
                    <w14:contentPart bwMode="auto" r:id="rId241">
                      <w14:nvContentPartPr>
                        <w14:cNvContentPartPr/>
                      </w14:nvContentPartPr>
                      <w14:xfrm>
                        <a:off x="0" y="0"/>
                        <a:ext cx="20160" cy="123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4565CDC" id="Ink 144" o:spid="_x0000_s1026" type="#_x0000_t75" style="position:absolute;margin-left:508.6pt;margin-top:208.35pt;width:2.85pt;height:10.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">
                <v:imagedata r:id="rId24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1360" behindDoc="0" locked="0" layoutInCell="1" allowOverlap="1" wp14:anchorId="28C3B216" wp14:editId="2B157712">
                <wp:simplePos x="0" y="0"/>
                <wp:positionH relativeFrom="column">
                  <wp:posOffset>6393882</wp:posOffset>
                </wp:positionH>
                <wp:positionV relativeFrom="paragraph">
                  <wp:posOffset>2670157</wp:posOffset>
                </wp:positionV>
                <wp:extent cx="10440" cy="10440"/>
                <wp:effectExtent l="38100" t="38100" r="27940" b="27940"/>
                <wp:wrapNone/>
                <wp:docPr id="143" name="Ink 143"/>
                <wp:cNvGraphicFramePr/>
                <a:graphic xmlns:a="http://schemas.openxmlformats.org/drawingml/2006/main">
                  <a:graphicData uri="http://schemas.microsoft.com/office/word/2010/wordprocessingInk">
                    <w14:contentPart bwMode="auto" r:id="rId243">
                      <w14:nvContentPartPr>
                        <w14:cNvContentPartPr/>
                      </w14:nvContentPartPr>
                      <w14:xfrm>
                        <a:off x="0" y="0"/>
                        <a:ext cx="1044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CA0D06" id="Ink 143" o:spid="_x0000_s1026" type="#_x0000_t75" style="position:absolute;margin-left:502.85pt;margin-top:209.65pt;width:2pt;height:2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">
                <v:imagedata r:id="rId24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0336" behindDoc="0" locked="0" layoutInCell="1" allowOverlap="1" wp14:anchorId="419A77C2" wp14:editId="479919BE">
                <wp:simplePos x="0" y="0"/>
                <wp:positionH relativeFrom="column">
                  <wp:posOffset>6403962</wp:posOffset>
                </wp:positionH>
                <wp:positionV relativeFrom="paragraph">
                  <wp:posOffset>2726317</wp:posOffset>
                </wp:positionV>
                <wp:extent cx="3600" cy="20160"/>
                <wp:effectExtent l="38100" t="25400" r="34925" b="31115"/>
                <wp:wrapNone/>
                <wp:docPr id="142" name="Ink 142"/>
                <wp:cNvGraphicFramePr/>
                <a:graphic xmlns:a="http://schemas.openxmlformats.org/drawingml/2006/main">
                  <a:graphicData uri="http://schemas.microsoft.com/office/word/2010/wordprocessingInk">
                    <w14:contentPart bwMode="auto" r:id="rId245">
                      <w14:nvContentPartPr>
                        <w14:cNvContentPartPr/>
                      </w14:nvContentPartPr>
                      <w14:xfrm>
                        <a:off x="0" y="0"/>
                        <a:ext cx="3600" cy="201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2D5E250" id="Ink 142" o:spid="_x0000_s1026" type="#_x0000_t75" style="position:absolute;margin-left:503.65pt;margin-top:214.05pt;width:1.5pt;height:2.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&#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">
                <v:imagedata r:id="rId24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9312" behindDoc="0" locked="0" layoutInCell="1" allowOverlap="1" wp14:anchorId="1930BF9B" wp14:editId="01E5D10B">
                <wp:simplePos x="0" y="0"/>
                <wp:positionH relativeFrom="column">
                  <wp:posOffset>6328362</wp:posOffset>
                </wp:positionH>
                <wp:positionV relativeFrom="paragraph">
                  <wp:posOffset>2680237</wp:posOffset>
                </wp:positionV>
                <wp:extent cx="46080" cy="79920"/>
                <wp:effectExtent l="38100" t="38100" r="17780" b="34925"/>
                <wp:wrapNone/>
                <wp:docPr id="141" name="Ink 141"/>
                <wp:cNvGraphicFramePr/>
                <a:graphic xmlns:a="http://schemas.openxmlformats.org/drawingml/2006/main">
                  <a:graphicData uri="http://schemas.microsoft.com/office/word/2010/wordprocessingInk">
                    <w14:contentPart bwMode="auto" r:id="rId247">
                      <w14:nvContentPartPr>
                        <w14:cNvContentPartPr/>
                      </w14:nvContentPartPr>
                      <w14:xfrm>
                        <a:off x="0" y="0"/>
                        <a:ext cx="46080" cy="799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359A4F4" id="Ink 141" o:spid="_x0000_s1026" type="#_x0000_t75" style="position:absolute;margin-left:497.7pt;margin-top:210.45pt;width:4.85pt;height:7.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">
                <v:imagedata r:id="rId24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8288" behindDoc="0" locked="0" layoutInCell="1" allowOverlap="1" wp14:anchorId="07E4059D" wp14:editId="02685949">
                <wp:simplePos x="0" y="0"/>
                <wp:positionH relativeFrom="column">
                  <wp:posOffset>6191922</wp:posOffset>
                </wp:positionH>
                <wp:positionV relativeFrom="paragraph">
                  <wp:posOffset>2627677</wp:posOffset>
                </wp:positionV>
                <wp:extent cx="33480" cy="158760"/>
                <wp:effectExtent l="38100" t="38100" r="30480" b="31750"/>
                <wp:wrapNone/>
                <wp:docPr id="140" name="Ink 140"/>
                <wp:cNvGraphicFramePr/>
                <a:graphic xmlns:a="http://schemas.openxmlformats.org/drawingml/2006/main">
                  <a:graphicData uri="http://schemas.microsoft.com/office/word/2010/wordprocessingInk">
                    <w14:contentPart bwMode="auto" r:id="rId249">
                      <w14:nvContentPartPr>
                        <w14:cNvContentPartPr/>
                      </w14:nvContentPartPr>
                      <w14:xfrm>
                        <a:off x="0" y="0"/>
                        <a:ext cx="33480" cy="1587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9EAC077" id="Ink 140" o:spid="_x0000_s1026" type="#_x0000_t75" style="position:absolute;margin-left:486.95pt;margin-top:206.3pt;width:3.9pt;height:13.6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">
                <v:imagedata r:id="rId25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7264" behindDoc="0" locked="0" layoutInCell="1" allowOverlap="1" wp14:anchorId="22533111" wp14:editId="74B8C752">
                <wp:simplePos x="0" y="0"/>
                <wp:positionH relativeFrom="column">
                  <wp:posOffset>6089322</wp:posOffset>
                </wp:positionH>
                <wp:positionV relativeFrom="paragraph">
                  <wp:posOffset>2680237</wp:posOffset>
                </wp:positionV>
                <wp:extent cx="73080" cy="69840"/>
                <wp:effectExtent l="38100" t="38100" r="28575" b="32385"/>
                <wp:wrapNone/>
                <wp:docPr id="139" name="Ink 139"/>
                <wp:cNvGraphicFramePr/>
                <a:graphic xmlns:a="http://schemas.openxmlformats.org/drawingml/2006/main">
                  <a:graphicData uri="http://schemas.microsoft.com/office/word/2010/wordprocessingInk">
                    <w14:contentPart bwMode="auto" r:id="rId251">
                      <w14:nvContentPartPr>
                        <w14:cNvContentPartPr/>
                      </w14:nvContentPartPr>
                      <w14:xfrm>
                        <a:off x="0" y="0"/>
                        <a:ext cx="73080" cy="69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8852EE" id="Ink 139" o:spid="_x0000_s1026" type="#_x0000_t75" style="position:absolute;margin-left:478.85pt;margin-top:210.45pt;width:6.95pt;height:6.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">
                <v:imagedata r:id="rId25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6240" behindDoc="0" locked="0" layoutInCell="1" allowOverlap="1" wp14:anchorId="7C4094BA" wp14:editId="0C173AB3">
                <wp:simplePos x="0" y="0"/>
                <wp:positionH relativeFrom="column">
                  <wp:posOffset>5900322</wp:posOffset>
                </wp:positionH>
                <wp:positionV relativeFrom="paragraph">
                  <wp:posOffset>2655037</wp:posOffset>
                </wp:positionV>
                <wp:extent cx="102960" cy="98280"/>
                <wp:effectExtent l="38100" t="38100" r="0" b="41910"/>
                <wp:wrapNone/>
                <wp:docPr id="138" name="Ink 138"/>
                <wp:cNvGraphicFramePr/>
                <a:graphic xmlns:a="http://schemas.openxmlformats.org/drawingml/2006/main">
                  <a:graphicData uri="http://schemas.microsoft.com/office/word/2010/wordprocessingInk">
                    <w14:contentPart bwMode="auto" r:id="rId253">
                      <w14:nvContentPartPr>
                        <w14:cNvContentPartPr/>
                      </w14:nvContentPartPr>
                      <w14:xfrm>
                        <a:off x="0" y="0"/>
                        <a:ext cx="102960" cy="98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B424B70" id="Ink 138" o:spid="_x0000_s1026" type="#_x0000_t75" style="position:absolute;margin-left:464pt;margin-top:208.45pt;width:9.3pt;height:9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">
                <v:imagedata r:id="rId25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5216" behindDoc="0" locked="0" layoutInCell="1" allowOverlap="1" wp14:anchorId="20527EB6" wp14:editId="71CE0050">
                <wp:simplePos x="0" y="0"/>
                <wp:positionH relativeFrom="column">
                  <wp:posOffset>5804202</wp:posOffset>
                </wp:positionH>
                <wp:positionV relativeFrom="paragraph">
                  <wp:posOffset>2729917</wp:posOffset>
                </wp:positionV>
                <wp:extent cx="99720" cy="36720"/>
                <wp:effectExtent l="25400" t="38100" r="0" b="40005"/>
                <wp:wrapNone/>
                <wp:docPr id="137" name="Ink 137"/>
                <wp:cNvGraphicFramePr/>
                <a:graphic xmlns:a="http://schemas.openxmlformats.org/drawingml/2006/main">
                  <a:graphicData uri="http://schemas.microsoft.com/office/word/2010/wordprocessingInk">
                    <w14:contentPart bwMode="auto" r:id="rId255">
                      <w14:nvContentPartPr>
                        <w14:cNvContentPartPr/>
                      </w14:nvContentPartPr>
                      <w14:xfrm>
                        <a:off x="0" y="0"/>
                        <a:ext cx="9972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96ADF1" id="Ink 137" o:spid="_x0000_s1026" type="#_x0000_t75" style="position:absolute;margin-left:456.4pt;margin-top:214.35pt;width:9.05pt;height:4.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">
                <v:imagedata r:id="rId25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4192" behindDoc="0" locked="0" layoutInCell="1" allowOverlap="1" wp14:anchorId="3A34ED2F" wp14:editId="11E32659">
                <wp:simplePos x="0" y="0"/>
                <wp:positionH relativeFrom="column">
                  <wp:posOffset>5711682</wp:posOffset>
                </wp:positionH>
                <wp:positionV relativeFrom="paragraph">
                  <wp:posOffset>2723077</wp:posOffset>
                </wp:positionV>
                <wp:extent cx="60120" cy="53280"/>
                <wp:effectExtent l="38100" t="38100" r="29210" b="36195"/>
                <wp:wrapNone/>
                <wp:docPr id="136" name="Ink 136"/>
                <wp:cNvGraphicFramePr/>
                <a:graphic xmlns:a="http://schemas.openxmlformats.org/drawingml/2006/main">
                  <a:graphicData uri="http://schemas.microsoft.com/office/word/2010/wordprocessingInk">
                    <w14:contentPart bwMode="auto" r:id="rId257">
                      <w14:nvContentPartPr>
                        <w14:cNvContentPartPr/>
                      </w14:nvContentPartPr>
                      <w14:xfrm>
                        <a:off x="0" y="0"/>
                        <a:ext cx="60120" cy="53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32AB026" id="Ink 136" o:spid="_x0000_s1026" type="#_x0000_t75" style="position:absolute;margin-left:449.15pt;margin-top:213.8pt;width:5.95pt;height:5.4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&#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">
                <v:imagedata r:id="rId25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3168" behindDoc="0" locked="0" layoutInCell="1" allowOverlap="1" wp14:anchorId="108E8B59" wp14:editId="48EFE9D9">
                <wp:simplePos x="0" y="0"/>
                <wp:positionH relativeFrom="column">
                  <wp:posOffset>5648682</wp:posOffset>
                </wp:positionH>
                <wp:positionV relativeFrom="paragraph">
                  <wp:posOffset>2726317</wp:posOffset>
                </wp:positionV>
                <wp:extent cx="36720" cy="46800"/>
                <wp:effectExtent l="38100" t="25400" r="27305" b="29845"/>
                <wp:wrapNone/>
                <wp:docPr id="135" name="Ink 135"/>
                <wp:cNvGraphicFramePr/>
                <a:graphic xmlns:a="http://schemas.openxmlformats.org/drawingml/2006/main">
                  <a:graphicData uri="http://schemas.microsoft.com/office/word/2010/wordprocessingInk">
                    <w14:contentPart bwMode="auto" r:id="rId259">
                      <w14:nvContentPartPr>
                        <w14:cNvContentPartPr/>
                      </w14:nvContentPartPr>
                      <w14:xfrm>
                        <a:off x="0" y="0"/>
                        <a:ext cx="36720" cy="468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892DDE2" id="Ink 135" o:spid="_x0000_s1026" type="#_x0000_t75" style="position:absolute;margin-left:444.2pt;margin-top:214.05pt;width:4.15pt;height:4.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">
                <v:imagedata r:id="rId26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2144" behindDoc="0" locked="0" layoutInCell="1" allowOverlap="1" wp14:anchorId="433D96F5" wp14:editId="30239834">
                <wp:simplePos x="0" y="0"/>
                <wp:positionH relativeFrom="column">
                  <wp:posOffset>5638602</wp:posOffset>
                </wp:positionH>
                <wp:positionV relativeFrom="paragraph">
                  <wp:posOffset>2703277</wp:posOffset>
                </wp:positionV>
                <wp:extent cx="36720" cy="56520"/>
                <wp:effectExtent l="38100" t="38100" r="27305" b="32385"/>
                <wp:wrapNone/>
                <wp:docPr id="134" name="Ink 134"/>
                <wp:cNvGraphicFramePr/>
                <a:graphic xmlns:a="http://schemas.openxmlformats.org/drawingml/2006/main">
                  <a:graphicData uri="http://schemas.microsoft.com/office/word/2010/wordprocessingInk">
                    <w14:contentPart bwMode="auto" r:id="rId261">
                      <w14:nvContentPartPr>
                        <w14:cNvContentPartPr/>
                      </w14:nvContentPartPr>
                      <w14:xfrm>
                        <a:off x="0" y="0"/>
                        <a:ext cx="36720" cy="56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38E8AEB" id="Ink 134" o:spid="_x0000_s1026" type="#_x0000_t75" style="position:absolute;margin-left:443.4pt;margin-top:212.25pt;width:4.15pt;height:5.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">
                <v:imagedata r:id="rId26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1120" behindDoc="0" locked="0" layoutInCell="1" allowOverlap="1" wp14:anchorId="65105800" wp14:editId="5A002DC0">
                <wp:simplePos x="0" y="0"/>
                <wp:positionH relativeFrom="column">
                  <wp:posOffset>5622042</wp:posOffset>
                </wp:positionH>
                <wp:positionV relativeFrom="paragraph">
                  <wp:posOffset>2685277</wp:posOffset>
                </wp:positionV>
                <wp:extent cx="13680" cy="91440"/>
                <wp:effectExtent l="38100" t="25400" r="37465" b="22860"/>
                <wp:wrapNone/>
                <wp:docPr id="133" name="Ink 133"/>
                <wp:cNvGraphicFramePr/>
                <a:graphic xmlns:a="http://schemas.openxmlformats.org/drawingml/2006/main">
                  <a:graphicData uri="http://schemas.microsoft.com/office/word/2010/wordprocessingInk">
                    <w14:contentPart bwMode="auto" r:id="rId263">
                      <w14:nvContentPartPr>
                        <w14:cNvContentPartPr/>
                      </w14:nvContentPartPr>
                      <w14:xfrm>
                        <a:off x="0" y="0"/>
                        <a:ext cx="13680" cy="91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C4DF11C" id="Ink 133" o:spid="_x0000_s1026" type="#_x0000_t75" style="position:absolute;margin-left:442.1pt;margin-top:210.85pt;width:2.3pt;height:8.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">
                <v:imagedata r:id="rId26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0096" behindDoc="0" locked="0" layoutInCell="1" allowOverlap="1" wp14:anchorId="03AF1450" wp14:editId="2B9B7DC9">
                <wp:simplePos x="0" y="0"/>
                <wp:positionH relativeFrom="column">
                  <wp:posOffset>5519442</wp:posOffset>
                </wp:positionH>
                <wp:positionV relativeFrom="paragraph">
                  <wp:posOffset>2719837</wp:posOffset>
                </wp:positionV>
                <wp:extent cx="79920" cy="52200"/>
                <wp:effectExtent l="38100" t="38100" r="22225" b="36830"/>
                <wp:wrapNone/>
                <wp:docPr id="132" name="Ink 132"/>
                <wp:cNvGraphicFramePr/>
                <a:graphic xmlns:a="http://schemas.openxmlformats.org/drawingml/2006/main">
                  <a:graphicData uri="http://schemas.microsoft.com/office/word/2010/wordprocessingInk">
                    <w14:contentPart bwMode="auto" r:id="rId265">
                      <w14:nvContentPartPr>
                        <w14:cNvContentPartPr/>
                      </w14:nvContentPartPr>
                      <w14:xfrm>
                        <a:off x="0" y="0"/>
                        <a:ext cx="79920" cy="522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326DBB2" id="Ink 132" o:spid="_x0000_s1026" type="#_x0000_t75" style="position:absolute;margin-left:434pt;margin-top:213.55pt;width:7.55pt;height:5.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">
                <v:imagedata r:id="rId26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9072" behindDoc="0" locked="0" layoutInCell="1" allowOverlap="1" wp14:anchorId="57138729" wp14:editId="5D2BBD36">
                <wp:simplePos x="0" y="0"/>
                <wp:positionH relativeFrom="column">
                  <wp:posOffset>5443122</wp:posOffset>
                </wp:positionH>
                <wp:positionV relativeFrom="paragraph">
                  <wp:posOffset>2713357</wp:posOffset>
                </wp:positionV>
                <wp:extent cx="96480" cy="63360"/>
                <wp:effectExtent l="38100" t="38100" r="31115" b="38735"/>
                <wp:wrapNone/>
                <wp:docPr id="131" name="Ink 131"/>
                <wp:cNvGraphicFramePr/>
                <a:graphic xmlns:a="http://schemas.openxmlformats.org/drawingml/2006/main">
                  <a:graphicData uri="http://schemas.microsoft.com/office/word/2010/wordprocessingInk">
                    <w14:contentPart bwMode="auto" r:id="rId267">
                      <w14:nvContentPartPr>
                        <w14:cNvContentPartPr/>
                      </w14:nvContentPartPr>
                      <w14:xfrm>
                        <a:off x="0" y="0"/>
                        <a:ext cx="96480" cy="63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1820D7" id="Ink 131" o:spid="_x0000_s1026" type="#_x0000_t75" style="position:absolute;margin-left:428pt;margin-top:213.05pt;width:8.85pt;height:6.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">
                <v:imagedata r:id="rId26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8048" behindDoc="0" locked="0" layoutInCell="1" allowOverlap="1" wp14:anchorId="6A90CEF2" wp14:editId="7B9DAEF1">
                <wp:simplePos x="0" y="0"/>
                <wp:positionH relativeFrom="column">
                  <wp:posOffset>5314242</wp:posOffset>
                </wp:positionH>
                <wp:positionV relativeFrom="paragraph">
                  <wp:posOffset>2719837</wp:posOffset>
                </wp:positionV>
                <wp:extent cx="46440" cy="69840"/>
                <wp:effectExtent l="38100" t="38100" r="29845" b="32385"/>
                <wp:wrapNone/>
                <wp:docPr id="130" name="Ink 130"/>
                <wp:cNvGraphicFramePr/>
                <a:graphic xmlns:a="http://schemas.openxmlformats.org/drawingml/2006/main">
                  <a:graphicData uri="http://schemas.microsoft.com/office/word/2010/wordprocessingInk">
                    <w14:contentPart bwMode="auto" r:id="rId269">
                      <w14:nvContentPartPr>
                        <w14:cNvContentPartPr/>
                      </w14:nvContentPartPr>
                      <w14:xfrm>
                        <a:off x="0" y="0"/>
                        <a:ext cx="46440" cy="69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5275BFC" id="Ink 130" o:spid="_x0000_s1026" type="#_x0000_t75" style="position:absolute;margin-left:417.85pt;margin-top:213.55pt;width:4.85pt;height:6.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">
                <v:imagedata r:id="rId27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7024" behindDoc="0" locked="0" layoutInCell="1" allowOverlap="1" wp14:anchorId="53C7DDAD" wp14:editId="582FD325">
                <wp:simplePos x="0" y="0"/>
                <wp:positionH relativeFrom="column">
                  <wp:posOffset>5250882</wp:posOffset>
                </wp:positionH>
                <wp:positionV relativeFrom="paragraph">
                  <wp:posOffset>2676637</wp:posOffset>
                </wp:positionV>
                <wp:extent cx="53280" cy="119520"/>
                <wp:effectExtent l="38100" t="38100" r="36195" b="33020"/>
                <wp:wrapNone/>
                <wp:docPr id="129" name="Ink 129"/>
                <wp:cNvGraphicFramePr/>
                <a:graphic xmlns:a="http://schemas.openxmlformats.org/drawingml/2006/main">
                  <a:graphicData uri="http://schemas.microsoft.com/office/word/2010/wordprocessingInk">
                    <w14:contentPart bwMode="auto" r:id="rId271">
                      <w14:nvContentPartPr>
                        <w14:cNvContentPartPr/>
                      </w14:nvContentPartPr>
                      <w14:xfrm>
                        <a:off x="0" y="0"/>
                        <a:ext cx="53280" cy="119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423C245" id="Ink 129" o:spid="_x0000_s1026" type="#_x0000_t75" style="position:absolute;margin-left:412.85pt;margin-top:210.15pt;width:5.45pt;height:10.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">
                <v:imagedata r:id="rId27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6000" behindDoc="0" locked="0" layoutInCell="1" allowOverlap="1" wp14:anchorId="7B7E038B" wp14:editId="4BDB5BC8">
                <wp:simplePos x="0" y="0"/>
                <wp:positionH relativeFrom="column">
                  <wp:posOffset>5145402</wp:posOffset>
                </wp:positionH>
                <wp:positionV relativeFrom="paragraph">
                  <wp:posOffset>2716597</wp:posOffset>
                </wp:positionV>
                <wp:extent cx="115920" cy="27000"/>
                <wp:effectExtent l="25400" t="38100" r="24130" b="36830"/>
                <wp:wrapNone/>
                <wp:docPr id="128" name="Ink 128"/>
                <wp:cNvGraphicFramePr/>
                <a:graphic xmlns:a="http://schemas.openxmlformats.org/drawingml/2006/main">
                  <a:graphicData uri="http://schemas.microsoft.com/office/word/2010/wordprocessingInk">
                    <w14:contentPart bwMode="auto" r:id="rId273">
                      <w14:nvContentPartPr>
                        <w14:cNvContentPartPr/>
                      </w14:nvContentPartPr>
                      <w14:xfrm>
                        <a:off x="0" y="0"/>
                        <a:ext cx="11592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A2FBC04" id="Ink 128" o:spid="_x0000_s1026" type="#_x0000_t75" style="position:absolute;margin-left:404.55pt;margin-top:213.3pt;width:10.35pt;height:3.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">
                <v:imagedata r:id="rId27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4976" behindDoc="0" locked="0" layoutInCell="1" allowOverlap="1" wp14:anchorId="4B073642" wp14:editId="63466812">
                <wp:simplePos x="0" y="0"/>
                <wp:positionH relativeFrom="column">
                  <wp:posOffset>5197962</wp:posOffset>
                </wp:positionH>
                <wp:positionV relativeFrom="paragraph">
                  <wp:posOffset>2657197</wp:posOffset>
                </wp:positionV>
                <wp:extent cx="53280" cy="132480"/>
                <wp:effectExtent l="38100" t="38100" r="36195" b="33020"/>
                <wp:wrapNone/>
                <wp:docPr id="127" name="Ink 127"/>
                <wp:cNvGraphicFramePr/>
                <a:graphic xmlns:a="http://schemas.openxmlformats.org/drawingml/2006/main">
                  <a:graphicData uri="http://schemas.microsoft.com/office/word/2010/wordprocessingInk">
                    <w14:contentPart bwMode="auto" r:id="rId275">
                      <w14:nvContentPartPr>
                        <w14:cNvContentPartPr/>
                      </w14:nvContentPartPr>
                      <w14:xfrm>
                        <a:off x="0" y="0"/>
                        <a:ext cx="53280" cy="132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4CD87E" id="Ink 127" o:spid="_x0000_s1026" type="#_x0000_t75" style="position:absolute;margin-left:408.7pt;margin-top:208.65pt;width:5.45pt;height:11.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">
                <v:imagedata r:id="rId27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3952" behindDoc="0" locked="0" layoutInCell="1" allowOverlap="1" wp14:anchorId="7AE697E1" wp14:editId="050D5F4A">
                <wp:simplePos x="0" y="0"/>
                <wp:positionH relativeFrom="column">
                  <wp:posOffset>5171322</wp:posOffset>
                </wp:positionH>
                <wp:positionV relativeFrom="paragraph">
                  <wp:posOffset>2693197</wp:posOffset>
                </wp:positionV>
                <wp:extent cx="27000" cy="99720"/>
                <wp:effectExtent l="38100" t="25400" r="36830" b="27305"/>
                <wp:wrapNone/>
                <wp:docPr id="126" name="Ink 126"/>
                <wp:cNvGraphicFramePr/>
                <a:graphic xmlns:a="http://schemas.openxmlformats.org/drawingml/2006/main">
                  <a:graphicData uri="http://schemas.microsoft.com/office/word/2010/wordprocessingInk">
                    <w14:contentPart bwMode="auto" r:id="rId277">
                      <w14:nvContentPartPr>
                        <w14:cNvContentPartPr/>
                      </w14:nvContentPartPr>
                      <w14:xfrm>
                        <a:off x="0" y="0"/>
                        <a:ext cx="27000" cy="99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1CE6D88" id="Ink 126" o:spid="_x0000_s1026" type="#_x0000_t75" style="position:absolute;margin-left:406.65pt;margin-top:211.45pt;width:3.35pt;height:9.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">
                <v:imagedata r:id="rId27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2928" behindDoc="0" locked="0" layoutInCell="1" allowOverlap="1" wp14:anchorId="5C63CD82" wp14:editId="437B6F76">
                <wp:simplePos x="0" y="0"/>
                <wp:positionH relativeFrom="column">
                  <wp:posOffset>5131722</wp:posOffset>
                </wp:positionH>
                <wp:positionV relativeFrom="paragraph">
                  <wp:posOffset>2706517</wp:posOffset>
                </wp:positionV>
                <wp:extent cx="360" cy="10440"/>
                <wp:effectExtent l="38100" t="25400" r="38100" b="27940"/>
                <wp:wrapNone/>
                <wp:docPr id="125" name="Ink 125"/>
                <wp:cNvGraphicFramePr/>
                <a:graphic xmlns:a="http://schemas.openxmlformats.org/drawingml/2006/main">
                  <a:graphicData uri="http://schemas.microsoft.com/office/word/2010/wordprocessingInk">
                    <w14:contentPart bwMode="auto" r:id="rId279">
                      <w14:nvContentPartPr>
                        <w14:cNvContentPartPr/>
                      </w14:nvContentPartPr>
                      <w14:xfrm>
                        <a:off x="0" y="0"/>
                        <a:ext cx="36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F7B6BB" id="Ink 125" o:spid="_x0000_s1026" type="#_x0000_t75" style="position:absolute;margin-left:403.45pt;margin-top:212.5pt;width:1.25pt;height: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">
                <v:imagedata r:id="rId28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1904" behindDoc="0" locked="0" layoutInCell="1" allowOverlap="1" wp14:anchorId="7581F092" wp14:editId="3447CE92">
                <wp:simplePos x="0" y="0"/>
                <wp:positionH relativeFrom="column">
                  <wp:posOffset>5148282</wp:posOffset>
                </wp:positionH>
                <wp:positionV relativeFrom="paragraph">
                  <wp:posOffset>2746477</wp:posOffset>
                </wp:positionV>
                <wp:extent cx="13680" cy="36720"/>
                <wp:effectExtent l="25400" t="25400" r="37465" b="27305"/>
                <wp:wrapNone/>
                <wp:docPr id="124" name="Ink 124"/>
                <wp:cNvGraphicFramePr/>
                <a:graphic xmlns:a="http://schemas.openxmlformats.org/drawingml/2006/main">
                  <a:graphicData uri="http://schemas.microsoft.com/office/word/2010/wordprocessingInk">
                    <w14:contentPart bwMode="auto" r:id="rId281">
                      <w14:nvContentPartPr>
                        <w14:cNvContentPartPr/>
                      </w14:nvContentPartPr>
                      <w14:xfrm>
                        <a:off x="0" y="0"/>
                        <a:ext cx="1368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35FCC51" id="Ink 124" o:spid="_x0000_s1026" type="#_x0000_t75" style="position:absolute;margin-left:404.8pt;margin-top:215.65pt;width:2.3pt;height:4.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">
                <v:imagedata r:id="rId28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0880" behindDoc="0" locked="0" layoutInCell="1" allowOverlap="1" wp14:anchorId="3EB5D03F" wp14:editId="2A23D40D">
                <wp:simplePos x="0" y="0"/>
                <wp:positionH relativeFrom="column">
                  <wp:posOffset>5088522</wp:posOffset>
                </wp:positionH>
                <wp:positionV relativeFrom="paragraph">
                  <wp:posOffset>2673397</wp:posOffset>
                </wp:positionV>
                <wp:extent cx="30240" cy="132840"/>
                <wp:effectExtent l="38100" t="25400" r="33655" b="32385"/>
                <wp:wrapNone/>
                <wp:docPr id="123" name="Ink 123"/>
                <wp:cNvGraphicFramePr/>
                <a:graphic xmlns:a="http://schemas.openxmlformats.org/drawingml/2006/main">
                  <a:graphicData uri="http://schemas.microsoft.com/office/word/2010/wordprocessingInk">
                    <w14:contentPart bwMode="auto" r:id="rId283">
                      <w14:nvContentPartPr>
                        <w14:cNvContentPartPr/>
                      </w14:nvContentPartPr>
                      <w14:xfrm>
                        <a:off x="0" y="0"/>
                        <a:ext cx="30240" cy="132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06C2173" id="Ink 123" o:spid="_x0000_s1026" type="#_x0000_t75" style="position:absolute;margin-left:400.05pt;margin-top:209.9pt;width:3.6pt;height:11.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">
                <v:imagedata r:id="rId28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9856" behindDoc="0" locked="0" layoutInCell="1" allowOverlap="1" wp14:anchorId="1BEFEA62" wp14:editId="34D9E2F4">
                <wp:simplePos x="0" y="0"/>
                <wp:positionH relativeFrom="column">
                  <wp:posOffset>4969362</wp:posOffset>
                </wp:positionH>
                <wp:positionV relativeFrom="paragraph">
                  <wp:posOffset>2733157</wp:posOffset>
                </wp:positionV>
                <wp:extent cx="69840" cy="60120"/>
                <wp:effectExtent l="38100" t="38100" r="32385" b="29210"/>
                <wp:wrapNone/>
                <wp:docPr id="122" name="Ink 122"/>
                <wp:cNvGraphicFramePr/>
                <a:graphic xmlns:a="http://schemas.openxmlformats.org/drawingml/2006/main">
                  <a:graphicData uri="http://schemas.microsoft.com/office/word/2010/wordprocessingInk">
                    <w14:contentPart bwMode="auto" r:id="rId285">
                      <w14:nvContentPartPr>
                        <w14:cNvContentPartPr/>
                      </w14:nvContentPartPr>
                      <w14:xfrm>
                        <a:off x="0" y="0"/>
                        <a:ext cx="69840" cy="60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79F955D" id="Ink 122" o:spid="_x0000_s1026" type="#_x0000_t75" style="position:absolute;margin-left:390.7pt;margin-top:214.6pt;width:6.75pt;height:5.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">
                <v:imagedata r:id="rId28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8832" behindDoc="0" locked="0" layoutInCell="1" allowOverlap="1" wp14:anchorId="6FA490DA" wp14:editId="1AF01D3C">
                <wp:simplePos x="0" y="0"/>
                <wp:positionH relativeFrom="column">
                  <wp:posOffset>4803762</wp:posOffset>
                </wp:positionH>
                <wp:positionV relativeFrom="paragraph">
                  <wp:posOffset>2689957</wp:posOffset>
                </wp:positionV>
                <wp:extent cx="86400" cy="102960"/>
                <wp:effectExtent l="38100" t="38100" r="2540" b="36830"/>
                <wp:wrapNone/>
                <wp:docPr id="121" name="Ink 121"/>
                <wp:cNvGraphicFramePr/>
                <a:graphic xmlns:a="http://schemas.openxmlformats.org/drawingml/2006/main">
                  <a:graphicData uri="http://schemas.microsoft.com/office/word/2010/wordprocessingInk">
                    <w14:contentPart bwMode="auto" r:id="rId287">
                      <w14:nvContentPartPr>
                        <w14:cNvContentPartPr/>
                      </w14:nvContentPartPr>
                      <w14:xfrm>
                        <a:off x="0" y="0"/>
                        <a:ext cx="86400" cy="102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76C3F66" id="Ink 121" o:spid="_x0000_s1026" type="#_x0000_t75" style="position:absolute;margin-left:377.65pt;margin-top:211.2pt;width:8pt;height: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">
                <v:imagedata r:id="rId28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7808" behindDoc="0" locked="0" layoutInCell="1" allowOverlap="1" wp14:anchorId="52715A6A" wp14:editId="7C4E54C7">
                <wp:simplePos x="0" y="0"/>
                <wp:positionH relativeFrom="column">
                  <wp:posOffset>4757322</wp:posOffset>
                </wp:positionH>
                <wp:positionV relativeFrom="paragraph">
                  <wp:posOffset>2683477</wp:posOffset>
                </wp:positionV>
                <wp:extent cx="6840" cy="10440"/>
                <wp:effectExtent l="25400" t="38100" r="31750" b="40640"/>
                <wp:wrapNone/>
                <wp:docPr id="120" name="Ink 120"/>
                <wp:cNvGraphicFramePr/>
                <a:graphic xmlns:a="http://schemas.openxmlformats.org/drawingml/2006/main">
                  <a:graphicData uri="http://schemas.microsoft.com/office/word/2010/wordprocessingInk">
                    <w14:contentPart bwMode="auto" r:id="rId289">
                      <w14:nvContentPartPr>
                        <w14:cNvContentPartPr/>
                      </w14:nvContentPartPr>
                      <w14:xfrm>
                        <a:off x="0" y="0"/>
                        <a:ext cx="684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A274771" id="Ink 120" o:spid="_x0000_s1026" type="#_x0000_t75" style="position:absolute;margin-left:374pt;margin-top:210.7pt;width:1.8pt;height: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">
                <v:imagedata r:id="rId29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6784" behindDoc="0" locked="0" layoutInCell="1" allowOverlap="1" wp14:anchorId="443C0A39" wp14:editId="5B57ECF5">
                <wp:simplePos x="0" y="0"/>
                <wp:positionH relativeFrom="column">
                  <wp:posOffset>4787202</wp:posOffset>
                </wp:positionH>
                <wp:positionV relativeFrom="paragraph">
                  <wp:posOffset>2742877</wp:posOffset>
                </wp:positionV>
                <wp:extent cx="6840" cy="30240"/>
                <wp:effectExtent l="38100" t="25400" r="31750" b="33655"/>
                <wp:wrapNone/>
                <wp:docPr id="119" name="Ink 119"/>
                <wp:cNvGraphicFramePr/>
                <a:graphic xmlns:a="http://schemas.openxmlformats.org/drawingml/2006/main">
                  <a:graphicData uri="http://schemas.microsoft.com/office/word/2010/wordprocessingInk">
                    <w14:contentPart bwMode="auto" r:id="rId291">
                      <w14:nvContentPartPr>
                        <w14:cNvContentPartPr/>
                      </w14:nvContentPartPr>
                      <w14:xfrm>
                        <a:off x="0" y="0"/>
                        <a:ext cx="6840" cy="302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326F5F9" id="Ink 119" o:spid="_x0000_s1026" type="#_x0000_t75" style="position:absolute;margin-left:376.35pt;margin-top:215.4pt;width:1.8pt;height:3.6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">
                <v:imagedata r:id="rId292" o:title=""/>
              </v:shape>
            </w:pict>
          </mc:Fallback>
        </mc:AlternateContent>
      </w:r>
      <w:r w:rsidR="00C96F93" w:rsidRPr="003A6DA8">
        <w:rPr>
          <w:rFonts w:ascii="Times New Roman" w:hAnsi="Times New Roman" w:cs="Times New Roman"/>
          <w:sz w:val="24"/>
          <w:szCs w:val="24"/>
        </w:rPr>
        <w:t>hypotheses as to what causes the inter-annual CHL</w:t>
      </w:r>
      <w:r w:rsidR="00C96F93" w:rsidRPr="003A6DA8">
        <w:rPr>
          <w:rFonts w:ascii="Times New Roman" w:hAnsi="Times New Roman" w:cs="Times New Roman"/>
          <w:sz w:val="24"/>
          <w:szCs w:val="24"/>
          <w:vertAlign w:val="subscript"/>
        </w:rPr>
        <w:t>sat</w:t>
      </w:r>
      <w:r w:rsidR="00C96F93" w:rsidRPr="003A6DA8">
        <w:rPr>
          <w:rFonts w:ascii="Times New Roman" w:hAnsi="Times New Roman" w:cs="Times New Roman"/>
          <w:sz w:val="24"/>
          <w:szCs w:val="24"/>
        </w:rPr>
        <w:t xml:space="preserve"> blooms in the NEPSG</w:t>
      </w:r>
      <w:r w:rsidR="00C96F93">
        <w:rPr>
          <w:rFonts w:ascii="Times New Roman" w:hAnsi="Times New Roman" w:cs="Times New Roman"/>
          <w:sz w:val="24"/>
          <w:szCs w:val="24"/>
        </w:rPr>
        <w:t xml:space="preserve">; these include </w:t>
      </w:r>
      <w:r w:rsidR="00C96F93" w:rsidRPr="003A6DA8">
        <w:rPr>
          <w:rFonts w:ascii="Times New Roman" w:hAnsi="Times New Roman" w:cs="Times New Roman"/>
          <w:sz w:val="24"/>
          <w:szCs w:val="24"/>
        </w:rPr>
        <w:t>(</w:t>
      </w:r>
      <w:ins w:id="6" w:author="James Ash" w:date="2022-09-06T15:20:00Z">
        <w:r w:rsidR="008F3885">
          <w:rPr>
            <w:rFonts w:ascii="Times New Roman" w:hAnsi="Times New Roman" w:cs="Times New Roman"/>
            <w:sz w:val="24"/>
            <w:szCs w:val="24"/>
          </w:rPr>
          <w:t>І</w:t>
        </w:r>
      </w:ins>
      <w:del w:id="7" w:author="James Ash" w:date="2022-09-06T15:17:00Z">
        <w:r w:rsidR="00C96F93" w:rsidRPr="003A6DA8" w:rsidDel="008F3885">
          <w:rPr>
            <w:rFonts w:ascii="Times New Roman" w:hAnsi="Times New Roman" w:cs="Times New Roman"/>
            <w:sz w:val="24"/>
            <w:szCs w:val="24"/>
          </w:rPr>
          <w:delText>1</w:delText>
        </w:r>
      </w:del>
      <w:r w:rsidR="00C96F93" w:rsidRPr="003A6DA8">
        <w:rPr>
          <w:rFonts w:ascii="Times New Roman" w:hAnsi="Times New Roman" w:cs="Times New Roman"/>
          <w:sz w:val="24"/>
          <w:szCs w:val="24"/>
        </w:rPr>
        <w:t xml:space="preserve">) </w:t>
      </w:r>
      <w:r w:rsidR="00C96F93">
        <w:rPr>
          <w:rFonts w:ascii="Times New Roman" w:hAnsi="Times New Roman" w:cs="Times New Roman"/>
          <w:sz w:val="24"/>
          <w:szCs w:val="24"/>
        </w:rPr>
        <w:t xml:space="preserve">stimulation </w:t>
      </w:r>
      <w:r w:rsidR="006B2E3A">
        <w:rPr>
          <w:rFonts w:ascii="Times New Roman" w:hAnsi="Times New Roman" w:cs="Times New Roman"/>
          <w:noProof/>
          <w:sz w:val="24"/>
          <w:szCs w:val="24"/>
        </w:rPr>
        <mc:AlternateContent>
          <mc:Choice Requires="wpi">
            <w:drawing>
              <wp:anchor distT="0" distB="0" distL="114300" distR="114300" simplePos="0" relativeHeight="251834368" behindDoc="0" locked="0" layoutInCell="1" allowOverlap="1" wp14:anchorId="52472CCB" wp14:editId="24D16026">
                <wp:simplePos x="0" y="0"/>
                <wp:positionH relativeFrom="column">
                  <wp:posOffset>6740562</wp:posOffset>
                </wp:positionH>
                <wp:positionV relativeFrom="paragraph">
                  <wp:posOffset>2900197</wp:posOffset>
                </wp:positionV>
                <wp:extent cx="150480" cy="287280"/>
                <wp:effectExtent l="25400" t="38100" r="27940" b="30480"/>
                <wp:wrapNone/>
                <wp:docPr id="185" name="Ink 185"/>
                <wp:cNvGraphicFramePr/>
                <a:graphic xmlns:a="http://schemas.openxmlformats.org/drawingml/2006/main">
                  <a:graphicData uri="http://schemas.microsoft.com/office/word/2010/wordprocessingInk">
                    <w14:contentPart bwMode="auto" r:id="rId293">
                      <w14:nvContentPartPr>
                        <w14:cNvContentPartPr/>
                      </w14:nvContentPartPr>
                      <w14:xfrm>
                        <a:off x="0" y="0"/>
                        <a:ext cx="150480" cy="287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4012C1C" id="Ink 185" o:spid="_x0000_s1026" type="#_x0000_t75" style="position:absolute;margin-left:530.15pt;margin-top:227.75pt;width:13.1pt;height:23.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">
                <v:imagedata r:id="rId29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3344" behindDoc="0" locked="0" layoutInCell="1" allowOverlap="1" wp14:anchorId="0BDF3246" wp14:editId="7DD5B1D0">
                <wp:simplePos x="0" y="0"/>
                <wp:positionH relativeFrom="column">
                  <wp:posOffset>6712122</wp:posOffset>
                </wp:positionH>
                <wp:positionV relativeFrom="paragraph">
                  <wp:posOffset>3025117</wp:posOffset>
                </wp:positionV>
                <wp:extent cx="46800" cy="52920"/>
                <wp:effectExtent l="38100" t="38100" r="29845" b="36195"/>
                <wp:wrapNone/>
                <wp:docPr id="184" name="Ink 184"/>
                <wp:cNvGraphicFramePr/>
                <a:graphic xmlns:a="http://schemas.openxmlformats.org/drawingml/2006/main">
                  <a:graphicData uri="http://schemas.microsoft.com/office/word/2010/wordprocessingInk">
                    <w14:contentPart bwMode="auto" r:id="rId295">
                      <w14:nvContentPartPr>
                        <w14:cNvContentPartPr/>
                      </w14:nvContentPartPr>
                      <w14:xfrm>
                        <a:off x="0" y="0"/>
                        <a:ext cx="46800" cy="529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C9A123E" id="Ink 184" o:spid="_x0000_s1026" type="#_x0000_t75" style="position:absolute;margin-left:527.9pt;margin-top:237.6pt;width:4.95pt;height:5.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">
                <v:imagedata r:id="rId29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2320" behindDoc="0" locked="0" layoutInCell="1" allowOverlap="1" wp14:anchorId="122A2B0B" wp14:editId="727A5D72">
                <wp:simplePos x="0" y="0"/>
                <wp:positionH relativeFrom="column">
                  <wp:posOffset>6610962</wp:posOffset>
                </wp:positionH>
                <wp:positionV relativeFrom="paragraph">
                  <wp:posOffset>3021157</wp:posOffset>
                </wp:positionV>
                <wp:extent cx="114840" cy="13680"/>
                <wp:effectExtent l="25400" t="38100" r="25400" b="37465"/>
                <wp:wrapNone/>
                <wp:docPr id="183" name="Ink 183"/>
                <wp:cNvGraphicFramePr/>
                <a:graphic xmlns:a="http://schemas.openxmlformats.org/drawingml/2006/main">
                  <a:graphicData uri="http://schemas.microsoft.com/office/word/2010/wordprocessingInk">
                    <w14:contentPart bwMode="auto" r:id="rId297">
                      <w14:nvContentPartPr>
                        <w14:cNvContentPartPr/>
                      </w14:nvContentPartPr>
                      <w14:xfrm>
                        <a:off x="0" y="0"/>
                        <a:ext cx="114840" cy="136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3F10F1" id="Ink 183" o:spid="_x0000_s1026" type="#_x0000_t75" style="position:absolute;margin-left:519.95pt;margin-top:237.35pt;width:10.3pt;height: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">
                <v:imagedata r:id="rId29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1296" behindDoc="0" locked="0" layoutInCell="1" allowOverlap="1" wp14:anchorId="711EA5DE" wp14:editId="33B1F70E">
                <wp:simplePos x="0" y="0"/>
                <wp:positionH relativeFrom="column">
                  <wp:posOffset>6652362</wp:posOffset>
                </wp:positionH>
                <wp:positionV relativeFrom="paragraph">
                  <wp:posOffset>2968237</wp:posOffset>
                </wp:positionV>
                <wp:extent cx="27000" cy="139680"/>
                <wp:effectExtent l="38100" t="38100" r="24130" b="38735"/>
                <wp:wrapNone/>
                <wp:docPr id="182" name="Ink 182"/>
                <wp:cNvGraphicFramePr/>
                <a:graphic xmlns:a="http://schemas.openxmlformats.org/drawingml/2006/main">
                  <a:graphicData uri="http://schemas.microsoft.com/office/word/2010/wordprocessingInk">
                    <w14:contentPart bwMode="auto" r:id="rId299">
                      <w14:nvContentPartPr>
                        <w14:cNvContentPartPr/>
                      </w14:nvContentPartPr>
                      <w14:xfrm>
                        <a:off x="0" y="0"/>
                        <a:ext cx="27000" cy="1396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398B3F1" id="Ink 182" o:spid="_x0000_s1026" type="#_x0000_t75" style="position:absolute;margin-left:523.2pt;margin-top:233.1pt;width:3.35pt;height:12.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">
                <v:imagedata r:id="rId30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0272" behindDoc="0" locked="0" layoutInCell="1" allowOverlap="1" wp14:anchorId="7CD5C152" wp14:editId="17096EB3">
                <wp:simplePos x="0" y="0"/>
                <wp:positionH relativeFrom="column">
                  <wp:posOffset>6576042</wp:posOffset>
                </wp:positionH>
                <wp:positionV relativeFrom="paragraph">
                  <wp:posOffset>3065797</wp:posOffset>
                </wp:positionV>
                <wp:extent cx="46800" cy="35280"/>
                <wp:effectExtent l="38100" t="38100" r="29845" b="28575"/>
                <wp:wrapNone/>
                <wp:docPr id="181" name="Ink 181"/>
                <wp:cNvGraphicFramePr/>
                <a:graphic xmlns:a="http://schemas.openxmlformats.org/drawingml/2006/main">
                  <a:graphicData uri="http://schemas.microsoft.com/office/word/2010/wordprocessingInk">
                    <w14:contentPart bwMode="auto" r:id="rId301">
                      <w14:nvContentPartPr>
                        <w14:cNvContentPartPr/>
                      </w14:nvContentPartPr>
                      <w14:xfrm>
                        <a:off x="0" y="0"/>
                        <a:ext cx="46800" cy="35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21C2E31" id="Ink 181" o:spid="_x0000_s1026" type="#_x0000_t75" style="position:absolute;margin-left:517.25pt;margin-top:240.8pt;width:4.95pt;height:4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">
                <v:imagedata r:id="rId30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9248" behindDoc="0" locked="0" layoutInCell="1" allowOverlap="1" wp14:anchorId="1AE7680F" wp14:editId="089BF5EF">
                <wp:simplePos x="0" y="0"/>
                <wp:positionH relativeFrom="column">
                  <wp:posOffset>6496842</wp:posOffset>
                </wp:positionH>
                <wp:positionV relativeFrom="paragraph">
                  <wp:posOffset>3097477</wp:posOffset>
                </wp:positionV>
                <wp:extent cx="6840" cy="36720"/>
                <wp:effectExtent l="38100" t="38100" r="31750" b="27305"/>
                <wp:wrapNone/>
                <wp:docPr id="180" name="Ink 180"/>
                <wp:cNvGraphicFramePr/>
                <a:graphic xmlns:a="http://schemas.openxmlformats.org/drawingml/2006/main">
                  <a:graphicData uri="http://schemas.microsoft.com/office/word/2010/wordprocessingInk">
                    <w14:contentPart bwMode="auto" r:id="rId303">
                      <w14:nvContentPartPr>
                        <w14:cNvContentPartPr/>
                      </w14:nvContentPartPr>
                      <w14:xfrm>
                        <a:off x="0" y="0"/>
                        <a:ext cx="684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0507214" id="Ink 180" o:spid="_x0000_s1026" type="#_x0000_t75" style="position:absolute;margin-left:510.95pt;margin-top:243.3pt;width:1.8pt;height:4.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">
                <v:imagedata r:id="rId30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8224" behindDoc="0" locked="0" layoutInCell="1" allowOverlap="1" wp14:anchorId="0170B1B4" wp14:editId="4BD9FA12">
                <wp:simplePos x="0" y="0"/>
                <wp:positionH relativeFrom="column">
                  <wp:posOffset>6397842</wp:posOffset>
                </wp:positionH>
                <wp:positionV relativeFrom="paragraph">
                  <wp:posOffset>2984797</wp:posOffset>
                </wp:positionV>
                <wp:extent cx="13320" cy="6840"/>
                <wp:effectExtent l="38100" t="38100" r="38100" b="31750"/>
                <wp:wrapNone/>
                <wp:docPr id="179" name="Ink 179"/>
                <wp:cNvGraphicFramePr/>
                <a:graphic xmlns:a="http://schemas.openxmlformats.org/drawingml/2006/main">
                  <a:graphicData uri="http://schemas.microsoft.com/office/word/2010/wordprocessingInk">
                    <w14:contentPart bwMode="auto" r:id="rId305">
                      <w14:nvContentPartPr>
                        <w14:cNvContentPartPr/>
                      </w14:nvContentPartPr>
                      <w14:xfrm>
                        <a:off x="0" y="0"/>
                        <a:ext cx="13320" cy="68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CF6CD2A" id="Ink 179" o:spid="_x0000_s1026" type="#_x0000_t75" style="position:absolute;margin-left:503.15pt;margin-top:234.4pt;width:2.3pt;height:1.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">
                <v:imagedata r:id="rId12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7200" behindDoc="0" locked="0" layoutInCell="1" allowOverlap="1" wp14:anchorId="18939E64" wp14:editId="7A61F97F">
                <wp:simplePos x="0" y="0"/>
                <wp:positionH relativeFrom="column">
                  <wp:posOffset>6430602</wp:posOffset>
                </wp:positionH>
                <wp:positionV relativeFrom="paragraph">
                  <wp:posOffset>3057877</wp:posOffset>
                </wp:positionV>
                <wp:extent cx="3600" cy="36720"/>
                <wp:effectExtent l="38100" t="25400" r="34925" b="27305"/>
                <wp:wrapNone/>
                <wp:docPr id="178" name="Ink 178"/>
                <wp:cNvGraphicFramePr/>
                <a:graphic xmlns:a="http://schemas.openxmlformats.org/drawingml/2006/main">
                  <a:graphicData uri="http://schemas.microsoft.com/office/word/2010/wordprocessingInk">
                    <w14:contentPart bwMode="auto" r:id="rId306">
                      <w14:nvContentPartPr>
                        <w14:cNvContentPartPr/>
                      </w14:nvContentPartPr>
                      <w14:xfrm>
                        <a:off x="0" y="0"/>
                        <a:ext cx="360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49E34A2" id="Ink 178" o:spid="_x0000_s1026" type="#_x0000_t75" style="position:absolute;margin-left:505.75pt;margin-top:240.2pt;width:1.5pt;height:4.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">
                <v:imagedata r:id="rId30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6176" behindDoc="0" locked="0" layoutInCell="1" allowOverlap="1" wp14:anchorId="71F757AC" wp14:editId="2F68C574">
                <wp:simplePos x="0" y="0"/>
                <wp:positionH relativeFrom="column">
                  <wp:posOffset>6354282</wp:posOffset>
                </wp:positionH>
                <wp:positionV relativeFrom="paragraph">
                  <wp:posOffset>3001357</wp:posOffset>
                </wp:positionV>
                <wp:extent cx="10440" cy="13680"/>
                <wp:effectExtent l="38100" t="25400" r="27940" b="24765"/>
                <wp:wrapNone/>
                <wp:docPr id="177" name="Ink 177"/>
                <wp:cNvGraphicFramePr/>
                <a:graphic xmlns:a="http://schemas.openxmlformats.org/drawingml/2006/main">
                  <a:graphicData uri="http://schemas.microsoft.com/office/word/2010/wordprocessingInk">
                    <w14:contentPart bwMode="auto" r:id="rId308">
                      <w14:nvContentPartPr>
                        <w14:cNvContentPartPr/>
                      </w14:nvContentPartPr>
                      <w14:xfrm>
                        <a:off x="0" y="0"/>
                        <a:ext cx="10440" cy="136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656D673" id="Ink 177" o:spid="_x0000_s1026" type="#_x0000_t75" style="position:absolute;margin-left:499.75pt;margin-top:235.75pt;width:2pt;height: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">
                <v:imagedata r:id="rId30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5152" behindDoc="0" locked="0" layoutInCell="1" allowOverlap="1" wp14:anchorId="6DD5CF36" wp14:editId="1701EA85">
                <wp:simplePos x="0" y="0"/>
                <wp:positionH relativeFrom="column">
                  <wp:posOffset>6370842</wp:posOffset>
                </wp:positionH>
                <wp:positionV relativeFrom="paragraph">
                  <wp:posOffset>3070837</wp:posOffset>
                </wp:positionV>
                <wp:extent cx="13680" cy="30240"/>
                <wp:effectExtent l="38100" t="38100" r="24765" b="33655"/>
                <wp:wrapNone/>
                <wp:docPr id="176" name="Ink 176"/>
                <wp:cNvGraphicFramePr/>
                <a:graphic xmlns:a="http://schemas.openxmlformats.org/drawingml/2006/main">
                  <a:graphicData uri="http://schemas.microsoft.com/office/word/2010/wordprocessingInk">
                    <w14:contentPart bwMode="auto" r:id="rId310">
                      <w14:nvContentPartPr>
                        <w14:cNvContentPartPr/>
                      </w14:nvContentPartPr>
                      <w14:xfrm>
                        <a:off x="0" y="0"/>
                        <a:ext cx="13680" cy="302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4F2FF44" id="Ink 176" o:spid="_x0000_s1026" type="#_x0000_t75" style="position:absolute;margin-left:501.05pt;margin-top:241.25pt;width:2.3pt;height:3.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">
                <v:imagedata r:id="rId31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4128" behindDoc="0" locked="0" layoutInCell="1" allowOverlap="1" wp14:anchorId="434015FB" wp14:editId="0636C0A9">
                <wp:simplePos x="0" y="0"/>
                <wp:positionH relativeFrom="column">
                  <wp:posOffset>6288042</wp:posOffset>
                </wp:positionH>
                <wp:positionV relativeFrom="paragraph">
                  <wp:posOffset>3001357</wp:posOffset>
                </wp:positionV>
                <wp:extent cx="3600" cy="3600"/>
                <wp:effectExtent l="38100" t="25400" r="34925" b="34925"/>
                <wp:wrapNone/>
                <wp:docPr id="175" name="Ink 175"/>
                <wp:cNvGraphicFramePr/>
                <a:graphic xmlns:a="http://schemas.openxmlformats.org/drawingml/2006/main">
                  <a:graphicData uri="http://schemas.microsoft.com/office/word/2010/wordprocessingInk">
                    <w14:contentPart bwMode="auto" r:id="rId312">
                      <w14:nvContentPartPr>
                        <w14:cNvContentPartPr/>
                      </w14:nvContentPartPr>
                      <w14:xfrm>
                        <a:off x="0" y="0"/>
                        <a:ext cx="3600" cy="3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0DCAC63" id="Ink 175" o:spid="_x0000_s1026" type="#_x0000_t75" style="position:absolute;margin-left:494.5pt;margin-top:235.75pt;width:1.5pt;height: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">
                <v:imagedata r:id="rId31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3104" behindDoc="0" locked="0" layoutInCell="1" allowOverlap="1" wp14:anchorId="74351C58" wp14:editId="2099886D">
                <wp:simplePos x="0" y="0"/>
                <wp:positionH relativeFrom="column">
                  <wp:posOffset>6314322</wp:posOffset>
                </wp:positionH>
                <wp:positionV relativeFrom="paragraph">
                  <wp:posOffset>3087757</wp:posOffset>
                </wp:positionV>
                <wp:extent cx="360" cy="30240"/>
                <wp:effectExtent l="38100" t="25400" r="38100" b="33655"/>
                <wp:wrapNone/>
                <wp:docPr id="174" name="Ink 174"/>
                <wp:cNvGraphicFramePr/>
                <a:graphic xmlns:a="http://schemas.openxmlformats.org/drawingml/2006/main">
                  <a:graphicData uri="http://schemas.microsoft.com/office/word/2010/wordprocessingInk">
                    <w14:contentPart bwMode="auto" r:id="rId314">
                      <w14:nvContentPartPr>
                        <w14:cNvContentPartPr/>
                      </w14:nvContentPartPr>
                      <w14:xfrm>
                        <a:off x="0" y="0"/>
                        <a:ext cx="360" cy="302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C8D8EDD" id="Ink 174" o:spid="_x0000_s1026" type="#_x0000_t75" style="position:absolute;margin-left:496.65pt;margin-top:242.55pt;width:1.25pt;height:3.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">
                <v:imagedata r:id="rId31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2080" behindDoc="0" locked="0" layoutInCell="1" allowOverlap="1" wp14:anchorId="7D98DDAB" wp14:editId="0D383DA3">
                <wp:simplePos x="0" y="0"/>
                <wp:positionH relativeFrom="column">
                  <wp:posOffset>6248082</wp:posOffset>
                </wp:positionH>
                <wp:positionV relativeFrom="paragraph">
                  <wp:posOffset>3104317</wp:posOffset>
                </wp:positionV>
                <wp:extent cx="10440" cy="39960"/>
                <wp:effectExtent l="38100" t="38100" r="27940" b="36830"/>
                <wp:wrapNone/>
                <wp:docPr id="173" name="Ink 173"/>
                <wp:cNvGraphicFramePr/>
                <a:graphic xmlns:a="http://schemas.openxmlformats.org/drawingml/2006/main">
                  <a:graphicData uri="http://schemas.microsoft.com/office/word/2010/wordprocessingInk">
                    <w14:contentPart bwMode="auto" r:id="rId316">
                      <w14:nvContentPartPr>
                        <w14:cNvContentPartPr/>
                      </w14:nvContentPartPr>
                      <w14:xfrm>
                        <a:off x="0" y="0"/>
                        <a:ext cx="10440" cy="399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7145A21" id="Ink 173" o:spid="_x0000_s1026" type="#_x0000_t75" style="position:absolute;margin-left:491.35pt;margin-top:243.85pt;width:2pt;height:4.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">
                <v:imagedata r:id="rId31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1056" behindDoc="0" locked="0" layoutInCell="1" allowOverlap="1" wp14:anchorId="6E3FD141" wp14:editId="266F5254">
                <wp:simplePos x="0" y="0"/>
                <wp:positionH relativeFrom="column">
                  <wp:posOffset>6180042</wp:posOffset>
                </wp:positionH>
                <wp:positionV relativeFrom="paragraph">
                  <wp:posOffset>2998117</wp:posOffset>
                </wp:positionV>
                <wp:extent cx="12240" cy="10440"/>
                <wp:effectExtent l="38100" t="38100" r="26035" b="27940"/>
                <wp:wrapNone/>
                <wp:docPr id="172" name="Ink 172"/>
                <wp:cNvGraphicFramePr/>
                <a:graphic xmlns:a="http://schemas.openxmlformats.org/drawingml/2006/main">
                  <a:graphicData uri="http://schemas.microsoft.com/office/word/2010/wordprocessingInk">
                    <w14:contentPart bwMode="auto" r:id="rId318">
                      <w14:nvContentPartPr>
                        <w14:cNvContentPartPr/>
                      </w14:nvContentPartPr>
                      <w14:xfrm>
                        <a:off x="0" y="0"/>
                        <a:ext cx="1224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DD4B3A1" id="Ink 172" o:spid="_x0000_s1026" type="#_x0000_t75" style="position:absolute;margin-left:486pt;margin-top:235.45pt;width:2.15pt;height:2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">
                <v:imagedata r:id="rId31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0032" behindDoc="0" locked="0" layoutInCell="1" allowOverlap="1" wp14:anchorId="51287B83" wp14:editId="0CE9CE21">
                <wp:simplePos x="0" y="0"/>
                <wp:positionH relativeFrom="column">
                  <wp:posOffset>6211722</wp:posOffset>
                </wp:positionH>
                <wp:positionV relativeFrom="paragraph">
                  <wp:posOffset>3074437</wp:posOffset>
                </wp:positionV>
                <wp:extent cx="16920" cy="36720"/>
                <wp:effectExtent l="38100" t="25400" r="34290" b="40005"/>
                <wp:wrapNone/>
                <wp:docPr id="171" name="Ink 171"/>
                <wp:cNvGraphicFramePr/>
                <a:graphic xmlns:a="http://schemas.openxmlformats.org/drawingml/2006/main">
                  <a:graphicData uri="http://schemas.microsoft.com/office/word/2010/wordprocessingInk">
                    <w14:contentPart bwMode="auto" r:id="rId320">
                      <w14:nvContentPartPr>
                        <w14:cNvContentPartPr/>
                      </w14:nvContentPartPr>
                      <w14:xfrm>
                        <a:off x="0" y="0"/>
                        <a:ext cx="16920" cy="367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078762F" id="Ink 171" o:spid="_x0000_s1026" type="#_x0000_t75" style="position:absolute;margin-left:488.5pt;margin-top:241.5pt;width:2.55pt;height:4.1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">
                <v:imagedata r:id="rId32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9008" behindDoc="0" locked="0" layoutInCell="1" allowOverlap="1" wp14:anchorId="6C6802D2" wp14:editId="125CF356">
                <wp:simplePos x="0" y="0"/>
                <wp:positionH relativeFrom="column">
                  <wp:posOffset>6145482</wp:posOffset>
                </wp:positionH>
                <wp:positionV relativeFrom="paragraph">
                  <wp:posOffset>3016117</wp:posOffset>
                </wp:positionV>
                <wp:extent cx="360" cy="15480"/>
                <wp:effectExtent l="38100" t="25400" r="38100" b="35560"/>
                <wp:wrapNone/>
                <wp:docPr id="170" name="Ink 170"/>
                <wp:cNvGraphicFramePr/>
                <a:graphic xmlns:a="http://schemas.openxmlformats.org/drawingml/2006/main">
                  <a:graphicData uri="http://schemas.microsoft.com/office/word/2010/wordprocessingInk">
                    <w14:contentPart bwMode="auto" r:id="rId322">
                      <w14:nvContentPartPr>
                        <w14:cNvContentPartPr/>
                      </w14:nvContentPartPr>
                      <w14:xfrm>
                        <a:off x="0" y="0"/>
                        <a:ext cx="360" cy="15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8CB5BA6" id="Ink 170" o:spid="_x0000_s1026" type="#_x0000_t75" style="position:absolute;margin-left:483.3pt;margin-top:236.9pt;width:1.25pt;height:2.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">
                <v:imagedata r:id="rId32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7984" behindDoc="0" locked="0" layoutInCell="1" allowOverlap="1" wp14:anchorId="3C3C9206" wp14:editId="66B196C4">
                <wp:simplePos x="0" y="0"/>
                <wp:positionH relativeFrom="column">
                  <wp:posOffset>6172122</wp:posOffset>
                </wp:positionH>
                <wp:positionV relativeFrom="paragraph">
                  <wp:posOffset>3084157</wp:posOffset>
                </wp:positionV>
                <wp:extent cx="13680" cy="27000"/>
                <wp:effectExtent l="38100" t="25400" r="24765" b="36830"/>
                <wp:wrapNone/>
                <wp:docPr id="169" name="Ink 169"/>
                <wp:cNvGraphicFramePr/>
                <a:graphic xmlns:a="http://schemas.openxmlformats.org/drawingml/2006/main">
                  <a:graphicData uri="http://schemas.microsoft.com/office/word/2010/wordprocessingInk">
                    <w14:contentPart bwMode="auto" r:id="rId324">
                      <w14:nvContentPartPr>
                        <w14:cNvContentPartPr/>
                      </w14:nvContentPartPr>
                      <w14:xfrm>
                        <a:off x="0" y="0"/>
                        <a:ext cx="13680" cy="270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B3539ED" id="Ink 169" o:spid="_x0000_s1026" type="#_x0000_t75" style="position:absolute;margin-left:485.4pt;margin-top:242.25pt;width:2.3pt;height:3.3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">
                <v:imagedata r:id="rId32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6960" behindDoc="0" locked="0" layoutInCell="1" allowOverlap="1" wp14:anchorId="6F57940A" wp14:editId="27FFC6E3">
                <wp:simplePos x="0" y="0"/>
                <wp:positionH relativeFrom="column">
                  <wp:posOffset>6085722</wp:posOffset>
                </wp:positionH>
                <wp:positionV relativeFrom="paragraph">
                  <wp:posOffset>3117277</wp:posOffset>
                </wp:positionV>
                <wp:extent cx="10440" cy="53280"/>
                <wp:effectExtent l="38100" t="38100" r="27940" b="36195"/>
                <wp:wrapNone/>
                <wp:docPr id="168" name="Ink 168"/>
                <wp:cNvGraphicFramePr/>
                <a:graphic xmlns:a="http://schemas.openxmlformats.org/drawingml/2006/main">
                  <a:graphicData uri="http://schemas.microsoft.com/office/word/2010/wordprocessingInk">
                    <w14:contentPart bwMode="auto" r:id="rId326">
                      <w14:nvContentPartPr>
                        <w14:cNvContentPartPr/>
                      </w14:nvContentPartPr>
                      <w14:xfrm>
                        <a:off x="0" y="0"/>
                        <a:ext cx="10440" cy="53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D15CF56" id="Ink 168" o:spid="_x0000_s1026" type="#_x0000_t75" style="position:absolute;margin-left:478.65pt;margin-top:244.85pt;width:2pt;height:5.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&#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">
                <v:imagedata r:id="rId32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5936" behindDoc="0" locked="0" layoutInCell="1" allowOverlap="1" wp14:anchorId="2B44D500" wp14:editId="6C8F5209">
                <wp:simplePos x="0" y="0"/>
                <wp:positionH relativeFrom="column">
                  <wp:posOffset>6019482</wp:posOffset>
                </wp:positionH>
                <wp:positionV relativeFrom="paragraph">
                  <wp:posOffset>3027997</wp:posOffset>
                </wp:positionV>
                <wp:extent cx="6840" cy="10440"/>
                <wp:effectExtent l="25400" t="38100" r="31750" b="40640"/>
                <wp:wrapNone/>
                <wp:docPr id="167" name="Ink 167"/>
                <wp:cNvGraphicFramePr/>
                <a:graphic xmlns:a="http://schemas.openxmlformats.org/drawingml/2006/main">
                  <a:graphicData uri="http://schemas.microsoft.com/office/word/2010/wordprocessingInk">
                    <w14:contentPart bwMode="auto" r:id="rId328">
                      <w14:nvContentPartPr>
                        <w14:cNvContentPartPr/>
                      </w14:nvContentPartPr>
                      <w14:xfrm>
                        <a:off x="0" y="0"/>
                        <a:ext cx="6840" cy="104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76B863C" id="Ink 167" o:spid="_x0000_s1026" type="#_x0000_t75" style="position:absolute;margin-left:473.35pt;margin-top:237.8pt;width:1.8pt;height: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">
                <v:imagedata r:id="rId32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4912" behindDoc="0" locked="0" layoutInCell="1" allowOverlap="1" wp14:anchorId="20202768" wp14:editId="3D490D78">
                <wp:simplePos x="0" y="0"/>
                <wp:positionH relativeFrom="column">
                  <wp:posOffset>6046122</wp:posOffset>
                </wp:positionH>
                <wp:positionV relativeFrom="paragraph">
                  <wp:posOffset>3100717</wp:posOffset>
                </wp:positionV>
                <wp:extent cx="10440" cy="23400"/>
                <wp:effectExtent l="38100" t="25400" r="27940" b="27940"/>
                <wp:wrapNone/>
                <wp:docPr id="166" name="Ink 166"/>
                <wp:cNvGraphicFramePr/>
                <a:graphic xmlns:a="http://schemas.openxmlformats.org/drawingml/2006/main">
                  <a:graphicData uri="http://schemas.microsoft.com/office/word/2010/wordprocessingInk">
                    <w14:contentPart bwMode="auto" r:id="rId330">
                      <w14:nvContentPartPr>
                        <w14:cNvContentPartPr/>
                      </w14:nvContentPartPr>
                      <w14:xfrm>
                        <a:off x="0" y="0"/>
                        <a:ext cx="10440" cy="234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80E5FA0" id="Ink 166" o:spid="_x0000_s1026" type="#_x0000_t75" style="position:absolute;margin-left:475.45pt;margin-top:243.55pt;width:2pt;height:3.1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">
                <v:imagedata r:id="rId33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3888" behindDoc="0" locked="0" layoutInCell="1" allowOverlap="1" wp14:anchorId="6AE36B0F" wp14:editId="0A61E1C4">
                <wp:simplePos x="0" y="0"/>
                <wp:positionH relativeFrom="column">
                  <wp:posOffset>5950362</wp:posOffset>
                </wp:positionH>
                <wp:positionV relativeFrom="paragraph">
                  <wp:posOffset>2998117</wp:posOffset>
                </wp:positionV>
                <wp:extent cx="43200" cy="149400"/>
                <wp:effectExtent l="38100" t="38100" r="33020" b="28575"/>
                <wp:wrapNone/>
                <wp:docPr id="165" name="Ink 165"/>
                <wp:cNvGraphicFramePr/>
                <a:graphic xmlns:a="http://schemas.openxmlformats.org/drawingml/2006/main">
                  <a:graphicData uri="http://schemas.microsoft.com/office/word/2010/wordprocessingInk">
                    <w14:contentPart bwMode="auto" r:id="rId332">
                      <w14:nvContentPartPr>
                        <w14:cNvContentPartPr/>
                      </w14:nvContentPartPr>
                      <w14:xfrm>
                        <a:off x="0" y="0"/>
                        <a:ext cx="43200" cy="1494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30A0628" id="Ink 165" o:spid="_x0000_s1026" type="#_x0000_t75" style="position:absolute;margin-left:467.95pt;margin-top:235.45pt;width:4.55pt;height:12.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">
                <v:imagedata r:id="rId33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2864" behindDoc="0" locked="0" layoutInCell="1" allowOverlap="1" wp14:anchorId="2A19FC55" wp14:editId="7FB5AE27">
                <wp:simplePos x="0" y="0"/>
                <wp:positionH relativeFrom="column">
                  <wp:posOffset>5800962</wp:posOffset>
                </wp:positionH>
                <wp:positionV relativeFrom="paragraph">
                  <wp:posOffset>3078037</wp:posOffset>
                </wp:positionV>
                <wp:extent cx="66600" cy="68760"/>
                <wp:effectExtent l="25400" t="38100" r="35560" b="33020"/>
                <wp:wrapNone/>
                <wp:docPr id="164" name="Ink 164"/>
                <wp:cNvGraphicFramePr/>
                <a:graphic xmlns:a="http://schemas.openxmlformats.org/drawingml/2006/main">
                  <a:graphicData uri="http://schemas.microsoft.com/office/word/2010/wordprocessingInk">
                    <w14:contentPart bwMode="auto" r:id="rId334">
                      <w14:nvContentPartPr>
                        <w14:cNvContentPartPr/>
                      </w14:nvContentPartPr>
                      <w14:xfrm>
                        <a:off x="0" y="0"/>
                        <a:ext cx="66600" cy="687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DDFA086" id="Ink 164" o:spid="_x0000_s1026" type="#_x0000_t75" style="position:absolute;margin-left:456.15pt;margin-top:241.75pt;width:6.5pt;height:6.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">
                <v:imagedata r:id="rId33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1840" behindDoc="0" locked="0" layoutInCell="1" allowOverlap="1" wp14:anchorId="0A2E7563" wp14:editId="3DBA8F1A">
                <wp:simplePos x="0" y="0"/>
                <wp:positionH relativeFrom="column">
                  <wp:posOffset>5721402</wp:posOffset>
                </wp:positionH>
                <wp:positionV relativeFrom="paragraph">
                  <wp:posOffset>3067597</wp:posOffset>
                </wp:positionV>
                <wp:extent cx="63360" cy="89640"/>
                <wp:effectExtent l="38100" t="38100" r="13335" b="37465"/>
                <wp:wrapNone/>
                <wp:docPr id="163" name="Ink 163"/>
                <wp:cNvGraphicFramePr/>
                <a:graphic xmlns:a="http://schemas.openxmlformats.org/drawingml/2006/main">
                  <a:graphicData uri="http://schemas.microsoft.com/office/word/2010/wordprocessingInk">
                    <w14:contentPart bwMode="auto" r:id="rId336">
                      <w14:nvContentPartPr>
                        <w14:cNvContentPartPr/>
                      </w14:nvContentPartPr>
                      <w14:xfrm>
                        <a:off x="0" y="0"/>
                        <a:ext cx="63360" cy="896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C9DF297" id="Ink 163" o:spid="_x0000_s1026" type="#_x0000_t75" style="position:absolute;margin-left:449.9pt;margin-top:240.95pt;width:6.25pt;height:8.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">
                <v:imagedata r:id="rId33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0816" behindDoc="0" locked="0" layoutInCell="1" allowOverlap="1" wp14:anchorId="4F83FEB5" wp14:editId="1E9A7CE0">
                <wp:simplePos x="0" y="0"/>
                <wp:positionH relativeFrom="column">
                  <wp:posOffset>5622042</wp:posOffset>
                </wp:positionH>
                <wp:positionV relativeFrom="paragraph">
                  <wp:posOffset>3077677</wp:posOffset>
                </wp:positionV>
                <wp:extent cx="106200" cy="66600"/>
                <wp:effectExtent l="38100" t="38100" r="33655" b="35560"/>
                <wp:wrapNone/>
                <wp:docPr id="162" name="Ink 162"/>
                <wp:cNvGraphicFramePr/>
                <a:graphic xmlns:a="http://schemas.openxmlformats.org/drawingml/2006/main">
                  <a:graphicData uri="http://schemas.microsoft.com/office/word/2010/wordprocessingInk">
                    <w14:contentPart bwMode="auto" r:id="rId338">
                      <w14:nvContentPartPr>
                        <w14:cNvContentPartPr/>
                      </w14:nvContentPartPr>
                      <w14:xfrm>
                        <a:off x="0" y="0"/>
                        <a:ext cx="106200" cy="66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AC0B377" id="Ink 162" o:spid="_x0000_s1026" type="#_x0000_t75" style="position:absolute;margin-left:442.1pt;margin-top:241.75pt;width:9.55pt;height:6.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">
                <v:imagedata r:id="rId33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9792" behindDoc="0" locked="0" layoutInCell="1" allowOverlap="1" wp14:anchorId="67A30155" wp14:editId="5BAA3C34">
                <wp:simplePos x="0" y="0"/>
                <wp:positionH relativeFrom="column">
                  <wp:posOffset>5390202</wp:posOffset>
                </wp:positionH>
                <wp:positionV relativeFrom="paragraph">
                  <wp:posOffset>3064357</wp:posOffset>
                </wp:positionV>
                <wp:extent cx="56520" cy="89640"/>
                <wp:effectExtent l="38100" t="38100" r="19685" b="37465"/>
                <wp:wrapNone/>
                <wp:docPr id="161" name="Ink 161"/>
                <wp:cNvGraphicFramePr/>
                <a:graphic xmlns:a="http://schemas.openxmlformats.org/drawingml/2006/main">
                  <a:graphicData uri="http://schemas.microsoft.com/office/word/2010/wordprocessingInk">
                    <w14:contentPart bwMode="auto" r:id="rId340">
                      <w14:nvContentPartPr>
                        <w14:cNvContentPartPr/>
                      </w14:nvContentPartPr>
                      <w14:xfrm>
                        <a:off x="0" y="0"/>
                        <a:ext cx="56520" cy="8964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FC66A7A" id="Ink 161" o:spid="_x0000_s1026" type="#_x0000_t75" style="position:absolute;margin-left:423.85pt;margin-top:240.7pt;width:5.65pt;height:8.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">
                <v:imagedata r:id="rId34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8768" behindDoc="0" locked="0" layoutInCell="1" allowOverlap="1" wp14:anchorId="018ABB86" wp14:editId="78F625E1">
                <wp:simplePos x="0" y="0"/>
                <wp:positionH relativeFrom="column">
                  <wp:posOffset>5337282</wp:posOffset>
                </wp:positionH>
                <wp:positionV relativeFrom="paragraph">
                  <wp:posOffset>3070837</wp:posOffset>
                </wp:positionV>
                <wp:extent cx="43560" cy="116280"/>
                <wp:effectExtent l="25400" t="38100" r="33020" b="36195"/>
                <wp:wrapNone/>
                <wp:docPr id="160" name="Ink 160"/>
                <wp:cNvGraphicFramePr/>
                <a:graphic xmlns:a="http://schemas.openxmlformats.org/drawingml/2006/main">
                  <a:graphicData uri="http://schemas.microsoft.com/office/word/2010/wordprocessingInk">
                    <w14:contentPart bwMode="auto" r:id="rId342">
                      <w14:nvContentPartPr>
                        <w14:cNvContentPartPr/>
                      </w14:nvContentPartPr>
                      <w14:xfrm>
                        <a:off x="0" y="0"/>
                        <a:ext cx="43560" cy="1162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F25DD75" id="Ink 160" o:spid="_x0000_s1026" type="#_x0000_t75" style="position:absolute;margin-left:419.65pt;margin-top:241.25pt;width:4.65pt;height:10.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">
                <v:imagedata r:id="rId34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7744" behindDoc="0" locked="0" layoutInCell="1" allowOverlap="1" wp14:anchorId="77680112" wp14:editId="2C9B3D96">
                <wp:simplePos x="0" y="0"/>
                <wp:positionH relativeFrom="column">
                  <wp:posOffset>5267442</wp:posOffset>
                </wp:positionH>
                <wp:positionV relativeFrom="paragraph">
                  <wp:posOffset>3084157</wp:posOffset>
                </wp:positionV>
                <wp:extent cx="60120" cy="56520"/>
                <wp:effectExtent l="38100" t="38100" r="29210" b="32385"/>
                <wp:wrapNone/>
                <wp:docPr id="159" name="Ink 159"/>
                <wp:cNvGraphicFramePr/>
                <a:graphic xmlns:a="http://schemas.openxmlformats.org/drawingml/2006/main">
                  <a:graphicData uri="http://schemas.microsoft.com/office/word/2010/wordprocessingInk">
                    <w14:contentPart bwMode="auto" r:id="rId344">
                      <w14:nvContentPartPr>
                        <w14:cNvContentPartPr/>
                      </w14:nvContentPartPr>
                      <w14:xfrm>
                        <a:off x="0" y="0"/>
                        <a:ext cx="60120" cy="56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CD1F8F0" id="Ink 159" o:spid="_x0000_s1026" type="#_x0000_t75" style="position:absolute;margin-left:414.15pt;margin-top:242.25pt;width:5.95pt;height:5.6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">
                <v:imagedata r:id="rId34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6720" behindDoc="0" locked="0" layoutInCell="1" allowOverlap="1" wp14:anchorId="08A41498" wp14:editId="5A05D8A0">
                <wp:simplePos x="0" y="0"/>
                <wp:positionH relativeFrom="column">
                  <wp:posOffset>5171322</wp:posOffset>
                </wp:positionH>
                <wp:positionV relativeFrom="paragraph">
                  <wp:posOffset>2999557</wp:posOffset>
                </wp:positionV>
                <wp:extent cx="96480" cy="141480"/>
                <wp:effectExtent l="38100" t="38100" r="0" b="36830"/>
                <wp:wrapNone/>
                <wp:docPr id="158" name="Ink 158"/>
                <wp:cNvGraphicFramePr/>
                <a:graphic xmlns:a="http://schemas.openxmlformats.org/drawingml/2006/main">
                  <a:graphicData uri="http://schemas.microsoft.com/office/word/2010/wordprocessingInk">
                    <w14:contentPart bwMode="auto" r:id="rId346">
                      <w14:nvContentPartPr>
                        <w14:cNvContentPartPr/>
                      </w14:nvContentPartPr>
                      <w14:xfrm>
                        <a:off x="0" y="0"/>
                        <a:ext cx="96480" cy="14148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3EFDD4D" id="Ink 158" o:spid="_x0000_s1026" type="#_x0000_t75" style="position:absolute;margin-left:406.65pt;margin-top:235.6pt;width:8.85pt;height:12.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">
                <v:imagedata r:id="rId34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5696" behindDoc="0" locked="0" layoutInCell="1" allowOverlap="1" wp14:anchorId="3A37EB94" wp14:editId="48744DBC">
                <wp:simplePos x="0" y="0"/>
                <wp:positionH relativeFrom="column">
                  <wp:posOffset>5045682</wp:posOffset>
                </wp:positionH>
                <wp:positionV relativeFrom="paragraph">
                  <wp:posOffset>3080917</wp:posOffset>
                </wp:positionV>
                <wp:extent cx="93240" cy="56520"/>
                <wp:effectExtent l="38100" t="38100" r="34290" b="32385"/>
                <wp:wrapNone/>
                <wp:docPr id="157" name="Ink 157"/>
                <wp:cNvGraphicFramePr/>
                <a:graphic xmlns:a="http://schemas.openxmlformats.org/drawingml/2006/main">
                  <a:graphicData uri="http://schemas.microsoft.com/office/word/2010/wordprocessingInk">
                    <w14:contentPart bwMode="auto" r:id="rId348">
                      <w14:nvContentPartPr>
                        <w14:cNvContentPartPr/>
                      </w14:nvContentPartPr>
                      <w14:xfrm>
                        <a:off x="0" y="0"/>
                        <a:ext cx="93240" cy="565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D91D567" id="Ink 157" o:spid="_x0000_s1026" type="#_x0000_t75" style="position:absolute;margin-left:396.7pt;margin-top:242pt;width:8.55pt;height:5.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">
                <v:imagedata r:id="rId34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4672" behindDoc="0" locked="0" layoutInCell="1" allowOverlap="1" wp14:anchorId="56CC0E38" wp14:editId="1630F4C5">
                <wp:simplePos x="0" y="0"/>
                <wp:positionH relativeFrom="column">
                  <wp:posOffset>4956042</wp:posOffset>
                </wp:positionH>
                <wp:positionV relativeFrom="paragraph">
                  <wp:posOffset>3031237</wp:posOffset>
                </wp:positionV>
                <wp:extent cx="83160" cy="129600"/>
                <wp:effectExtent l="38100" t="38100" r="19050" b="35560"/>
                <wp:wrapNone/>
                <wp:docPr id="156" name="Ink 156"/>
                <wp:cNvGraphicFramePr/>
                <a:graphic xmlns:a="http://schemas.openxmlformats.org/drawingml/2006/main">
                  <a:graphicData uri="http://schemas.microsoft.com/office/word/2010/wordprocessingInk">
                    <w14:contentPart bwMode="auto" r:id="rId350">
                      <w14:nvContentPartPr>
                        <w14:cNvContentPartPr/>
                      </w14:nvContentPartPr>
                      <w14:xfrm>
                        <a:off x="0" y="0"/>
                        <a:ext cx="83160" cy="12960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1189DF9" id="Ink 156" o:spid="_x0000_s1026" type="#_x0000_t75" style="position:absolute;margin-left:389.65pt;margin-top:238.1pt;width:7.8pt;height:11.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">
                <v:imagedata r:id="rId351" o:title=""/>
              </v:shape>
            </w:pict>
          </mc:Fallback>
        </mc:AlternateContent>
      </w:r>
      <w:r w:rsidR="00C96F93">
        <w:rPr>
          <w:rFonts w:ascii="Times New Roman" w:hAnsi="Times New Roman" w:cs="Times New Roman"/>
          <w:sz w:val="24"/>
          <w:szCs w:val="24"/>
        </w:rPr>
        <w:t xml:space="preserve">of </w:t>
      </w:r>
      <w:r w:rsidR="00C96F93" w:rsidRPr="003A6DA8">
        <w:rPr>
          <w:rFonts w:ascii="Times New Roman" w:hAnsi="Times New Roman" w:cs="Times New Roman"/>
          <w:sz w:val="24"/>
          <w:szCs w:val="24"/>
        </w:rPr>
        <w:t>di-nitrogen fixing bacteria</w:t>
      </w:r>
      <w:r w:rsidR="00C96F93">
        <w:rPr>
          <w:rFonts w:ascii="Times New Roman" w:hAnsi="Times New Roman" w:cs="Times New Roman"/>
          <w:sz w:val="24"/>
          <w:szCs w:val="24"/>
        </w:rPr>
        <w:t xml:space="preserve"> via iron or phosphorus inputs</w:t>
      </w:r>
      <w:r w:rsidR="00C96F93" w:rsidRPr="003A6DA8">
        <w:rPr>
          <w:rFonts w:ascii="Times New Roman" w:hAnsi="Times New Roman" w:cs="Times New Roman"/>
          <w:sz w:val="24"/>
          <w:szCs w:val="24"/>
        </w:rPr>
        <w:t>, (</w:t>
      </w:r>
      <w:ins w:id="8" w:author="James Ash" w:date="2022-09-06T15:22:00Z">
        <w:r w:rsidR="008F3885">
          <w:rPr>
            <w:rFonts w:ascii="Times New Roman" w:hAnsi="Times New Roman" w:cs="Times New Roman"/>
            <w:sz w:val="24"/>
            <w:szCs w:val="24"/>
          </w:rPr>
          <w:t>Ⅱ</w:t>
        </w:r>
      </w:ins>
      <w:del w:id="9" w:author="James Ash" w:date="2022-09-06T15:17:00Z">
        <w:r w:rsidR="00C96F93" w:rsidRPr="003A6DA8" w:rsidDel="008F3885">
          <w:rPr>
            <w:rFonts w:ascii="Times New Roman" w:hAnsi="Times New Roman" w:cs="Times New Roman"/>
            <w:sz w:val="24"/>
            <w:szCs w:val="24"/>
          </w:rPr>
          <w:delText>2</w:delText>
        </w:r>
      </w:del>
      <w:r w:rsidR="00C96F93" w:rsidRPr="003A6DA8">
        <w:rPr>
          <w:rFonts w:ascii="Times New Roman" w:hAnsi="Times New Roman" w:cs="Times New Roman"/>
          <w:sz w:val="24"/>
          <w:szCs w:val="24"/>
        </w:rPr>
        <w:t xml:space="preserve">) inputs of nitrate from vertically migrating mats of the diatom </w:t>
      </w:r>
      <w:proofErr w:type="spellStart"/>
      <w:r w:rsidR="00C96F93" w:rsidRPr="003A6DA8">
        <w:rPr>
          <w:rFonts w:ascii="Times New Roman" w:hAnsi="Times New Roman" w:cs="Times New Roman"/>
          <w:i/>
          <w:sz w:val="24"/>
          <w:szCs w:val="24"/>
        </w:rPr>
        <w:t>Rhizosolenia</w:t>
      </w:r>
      <w:proofErr w:type="spellEnd"/>
      <w:r w:rsidR="001D6EF4">
        <w:rPr>
          <w:rFonts w:ascii="Times New Roman" w:hAnsi="Times New Roman" w:cs="Times New Roman"/>
          <w:i/>
          <w:sz w:val="24"/>
          <w:szCs w:val="24"/>
        </w:rPr>
        <w:t xml:space="preserve"> </w:t>
      </w:r>
      <w:r w:rsidR="001D6EF4" w:rsidRPr="00E05B8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&lt;EndNote&gt;&lt;Cite&gt;&lt;Author&gt;Wilson&lt;/Author&gt;&lt;Year&gt;2008&lt;/Year&gt;&lt;RecNum&gt;44&lt;/RecNum&gt;&lt;DisplayText&gt;(26, 28)&lt;/DisplayText&gt;&lt;record&gt;&lt;rec-number&gt;44&lt;/rec-number&gt;&lt;foreign-keys&gt;&lt;key app="EN" db-id="a9t90r5t8a2pwhexfa659rfa20tdz2w9w0we" timestamp="1645664936"&gt;44&lt;/key&gt;&lt;/foreign-keys&gt;&lt;ref-type name="Journal Article"&gt;17&lt;/ref-type&gt;&lt;contributors&gt;&lt;authors&gt;&lt;author&gt;Wilson, Cara&lt;/author&gt;&lt;author&gt;Villareal, Tracy A&lt;/author&gt;&lt;author&gt;Maximenko, Nikolai&lt;/author&gt;&lt;author&gt;Bograd, Steven J&lt;/author&gt;&lt;/authors&gt;&lt;/contributors&gt;&lt;titles&gt;&lt;title&gt;Biological and Physical Forcings of Late Summer Chlorophyll Blooms at 30°N in the Oligotrophic Pacific.&lt;/title&gt;&lt;secondary-title&gt;Journal of Marine Systems&lt;/secondary-title&gt;&lt;/titles&gt;&lt;periodical&gt;&lt;full-title&gt;Journal of Marine Systems&lt;/full-title&gt;&lt;/periodical&gt;&lt;pages&gt;164 - 176&lt;/pages&gt;&lt;volume&gt;69&lt;/volume&gt;&lt;number&gt;3&lt;/number&gt;&lt;dates&gt;&lt;year&gt;2008&lt;/year&gt;&lt;/dates&gt;&lt;urls&gt;&lt;related-urls&gt;&lt;url&gt;https://www.sciencedirect.com/science/article/abs/pii/S0924796307000553?via%3Dihub&lt;/url&gt;&lt;/related-urls&gt;&lt;/urls&gt;&lt;electronic-resource-num&gt;10.1016/j.jmarsys.2005.09.018&lt;/electronic-resource-num&gt;&lt;/record&gt;&lt;/Cite&gt;&lt;Cite&gt;&lt;Author&gt;Wilson&lt;/Author&gt;&lt;Year&gt;2003&lt;/Year&gt;&lt;RecNum&gt;1&lt;/RecNum&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1D6EF4" w:rsidRPr="00E05B8F">
        <w:rPr>
          <w:rFonts w:ascii="Times New Roman" w:hAnsi="Times New Roman" w:cs="Times New Roman"/>
          <w:sz w:val="24"/>
          <w:szCs w:val="24"/>
        </w:rPr>
        <w:fldChar w:fldCharType="separate"/>
      </w:r>
      <w:r w:rsidR="005248BA">
        <w:rPr>
          <w:rFonts w:ascii="Times New Roman" w:hAnsi="Times New Roman" w:cs="Times New Roman"/>
          <w:noProof/>
          <w:sz w:val="24"/>
          <w:szCs w:val="24"/>
        </w:rPr>
        <w:t>(26, 28)</w:t>
      </w:r>
      <w:r w:rsidR="001D6EF4" w:rsidRPr="00E05B8F">
        <w:rPr>
          <w:rFonts w:ascii="Times New Roman" w:hAnsi="Times New Roman" w:cs="Times New Roman"/>
          <w:sz w:val="24"/>
          <w:szCs w:val="24"/>
        </w:rPr>
        <w:fldChar w:fldCharType="end"/>
      </w:r>
      <w:r w:rsidR="00D936E8">
        <w:rPr>
          <w:rFonts w:ascii="Times New Roman" w:hAnsi="Times New Roman" w:cs="Times New Roman"/>
          <w:sz w:val="24"/>
          <w:szCs w:val="24"/>
        </w:rPr>
        <w:t xml:space="preserve"> </w:t>
      </w:r>
      <w:r w:rsidR="00C96F93" w:rsidRPr="003A6DA8">
        <w:rPr>
          <w:rFonts w:ascii="Times New Roman" w:hAnsi="Times New Roman" w:cs="Times New Roman"/>
          <w:sz w:val="24"/>
          <w:szCs w:val="24"/>
        </w:rPr>
        <w:t>(</w:t>
      </w:r>
      <w:ins w:id="10" w:author="James Ash" w:date="2022-09-06T15:22:00Z">
        <w:r w:rsidR="008F3885">
          <w:rPr>
            <w:rFonts w:ascii="Times New Roman" w:hAnsi="Times New Roman" w:cs="Times New Roman"/>
            <w:sz w:val="24"/>
            <w:szCs w:val="24"/>
          </w:rPr>
          <w:t>Ⅲ</w:t>
        </w:r>
      </w:ins>
      <w:del w:id="11" w:author="James Ash" w:date="2022-09-06T15:17:00Z">
        <w:r w:rsidR="00C96F93" w:rsidRPr="003A6DA8" w:rsidDel="008F3885">
          <w:rPr>
            <w:rFonts w:ascii="Times New Roman" w:hAnsi="Times New Roman" w:cs="Times New Roman"/>
            <w:sz w:val="24"/>
            <w:szCs w:val="24"/>
          </w:rPr>
          <w:delText>3</w:delText>
        </w:r>
      </w:del>
      <w:r w:rsidR="00C96F93" w:rsidRPr="003A6DA8">
        <w:rPr>
          <w:rFonts w:ascii="Times New Roman" w:hAnsi="Times New Roman" w:cs="Times New Roman"/>
          <w:sz w:val="24"/>
          <w:szCs w:val="24"/>
        </w:rPr>
        <w:t>) nitrate inputs into the euphotic zone via breaking of internal waves</w:t>
      </w:r>
      <w:r w:rsidR="00A54F83">
        <w:rPr>
          <w:rFonts w:ascii="Times New Roman" w:hAnsi="Times New Roman" w:cs="Times New Roman"/>
          <w:sz w:val="24"/>
          <w:szCs w:val="24"/>
        </w:rPr>
        <w:t xml:space="preserve"> </w:t>
      </w:r>
      <w:r w:rsidR="001D6EF4">
        <w:rPr>
          <w:rFonts w:ascii="Times New Roman" w:hAnsi="Times New Roman" w:cs="Times New Roman"/>
          <w:sz w:val="24"/>
          <w:szCs w:val="24"/>
        </w:rPr>
        <w:t xml:space="preserve">or subsurface mixing </w:t>
      </w:r>
      <w:r w:rsidR="001D6EF4">
        <w:rPr>
          <w:rFonts w:ascii="Times New Roman" w:hAnsi="Times New Roman" w:cs="Times New Roman"/>
          <w:sz w:val="24"/>
          <w:szCs w:val="24"/>
        </w:rPr>
        <w:fldChar w:fldCharType="begin">
          <w:fldData xml:space="preserve">PEVuZE5vdGU+PENpdGU+PEF1dGhvcj5XaWxzb248L0F1dGhvcj48WWVhcj4yMDA4PC9ZZWFyPjxS
ZWNOdW0+NDQ8L1JlY051bT48RGlzcGxheVRleHQ+KDI2LCAzMSk8L0Rpc3BsYXlUZXh0PjxyZWNv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PjxDaXRlPjxBdXRob3I+TGV0ZWxpZXI8L0F1dGhvcj48WWVhcj4yMDAwPC9ZZWFyPjxSZWNOdW0+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PEVuZE5vdGU+PENpdGU+PEF1dGhvcj5XaWxzb248L0F1dGhvcj48WWVhcj4yMDA4PC9ZZWFyPjxS
ZWNOdW0+NDQ8L1JlY051bT48RGlzcGxheVRleHQ+KDI2LCAzMSk8L0Rpc3BsYXlUZXh0PjxyZWNv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PjxDaXRlPjxBdXRob3I+TGV0ZWxpZXI8L0F1dGhvcj48WWVhcj4yMDAwPC9ZZWFyPjxSZWNOdW0+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1D6EF4">
        <w:rPr>
          <w:rFonts w:ascii="Times New Roman" w:hAnsi="Times New Roman" w:cs="Times New Roman"/>
          <w:sz w:val="24"/>
          <w:szCs w:val="24"/>
        </w:rPr>
      </w:r>
      <w:r w:rsidR="001D6EF4">
        <w:rPr>
          <w:rFonts w:ascii="Times New Roman" w:hAnsi="Times New Roman" w:cs="Times New Roman"/>
          <w:sz w:val="24"/>
          <w:szCs w:val="24"/>
        </w:rPr>
        <w:fldChar w:fldCharType="separate"/>
      </w:r>
      <w:r w:rsidR="005248BA">
        <w:rPr>
          <w:rFonts w:ascii="Times New Roman" w:hAnsi="Times New Roman" w:cs="Times New Roman"/>
          <w:noProof/>
          <w:sz w:val="24"/>
          <w:szCs w:val="24"/>
        </w:rPr>
        <w:t>(26, 31)</w:t>
      </w:r>
      <w:r w:rsidR="001D6EF4">
        <w:rPr>
          <w:rFonts w:ascii="Times New Roman" w:hAnsi="Times New Roman" w:cs="Times New Roman"/>
          <w:sz w:val="24"/>
          <w:szCs w:val="24"/>
        </w:rPr>
        <w:fldChar w:fldCharType="end"/>
      </w:r>
      <w:r w:rsidR="001D6EF4">
        <w:rPr>
          <w:rFonts w:ascii="Times New Roman" w:hAnsi="Times New Roman" w:cs="Times New Roman"/>
          <w:sz w:val="24"/>
          <w:szCs w:val="24"/>
        </w:rPr>
        <w:t xml:space="preserve">, </w:t>
      </w:r>
      <w:r w:rsidR="00C96F93" w:rsidRPr="003A6DA8">
        <w:rPr>
          <w:rFonts w:ascii="Times New Roman" w:hAnsi="Times New Roman" w:cs="Times New Roman"/>
          <w:sz w:val="24"/>
          <w:szCs w:val="24"/>
        </w:rPr>
        <w:t>(</w:t>
      </w:r>
      <w:ins w:id="12" w:author="James Ash" w:date="2022-09-06T15:22:00Z">
        <w:r w:rsidR="008F3885">
          <w:rPr>
            <w:rFonts w:ascii="Times New Roman" w:hAnsi="Times New Roman" w:cs="Times New Roman"/>
            <w:sz w:val="24"/>
            <w:szCs w:val="24"/>
          </w:rPr>
          <w:t>Ⅳ</w:t>
        </w:r>
      </w:ins>
      <w:del w:id="13" w:author="James Ash" w:date="2022-09-06T15:17:00Z">
        <w:r w:rsidR="00C96F93" w:rsidRPr="003A6DA8" w:rsidDel="008F3885">
          <w:rPr>
            <w:rFonts w:ascii="Times New Roman" w:hAnsi="Times New Roman" w:cs="Times New Roman"/>
            <w:sz w:val="24"/>
            <w:szCs w:val="24"/>
          </w:rPr>
          <w:delText>4</w:delText>
        </w:r>
      </w:del>
      <w:r w:rsidR="00C96F93" w:rsidRPr="003A6DA8">
        <w:rPr>
          <w:rFonts w:ascii="Times New Roman" w:hAnsi="Times New Roman" w:cs="Times New Roman"/>
          <w:sz w:val="24"/>
          <w:szCs w:val="24"/>
        </w:rPr>
        <w:t>) the entrainment of nutrient rich deep water into the mixed layer driven by an increase in Ekman transport across a northward Sea Surface Salinity (SSS) gradient</w:t>
      </w:r>
      <w:r w:rsidR="002C09E4">
        <w:rPr>
          <w:rFonts w:ascii="Times New Roman" w:hAnsi="Times New Roman" w:cs="Times New Roman"/>
          <w:sz w:val="24"/>
          <w:szCs w:val="24"/>
        </w:rPr>
        <w:t xml:space="preserve"> </w:t>
      </w:r>
      <w:r w:rsidR="002C09E4">
        <w:rPr>
          <w:rFonts w:ascii="Times New Roman" w:hAnsi="Times New Roman" w:cs="Times New Roman"/>
          <w:sz w:val="24"/>
          <w:szCs w:val="24"/>
        </w:rPr>
        <w:fldChar w:fldCharType="begin">
          <w:fldData xml:space="preserve">PEVuZE5vdGU+PENpdGU+PEF1dGhvcj5XaWxzb248L0F1dGhvcj48WWVhcj4yMDAzPC9ZZWFyPjxS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==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PEVuZE5vdGU+PENpdGU+PEF1dGhvcj5XaWxzb248L0F1dGhvcj48WWVhcj4yMDAzPC9ZZWFyPjxS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==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2C09E4">
        <w:rPr>
          <w:rFonts w:ascii="Times New Roman" w:hAnsi="Times New Roman" w:cs="Times New Roman"/>
          <w:sz w:val="24"/>
          <w:szCs w:val="24"/>
        </w:rPr>
      </w:r>
      <w:r w:rsidR="002C09E4">
        <w:rPr>
          <w:rFonts w:ascii="Times New Roman" w:hAnsi="Times New Roman" w:cs="Times New Roman"/>
          <w:sz w:val="24"/>
          <w:szCs w:val="24"/>
        </w:rPr>
        <w:fldChar w:fldCharType="separate"/>
      </w:r>
      <w:r w:rsidR="005248BA">
        <w:rPr>
          <w:rFonts w:ascii="Times New Roman" w:hAnsi="Times New Roman" w:cs="Times New Roman"/>
          <w:noProof/>
          <w:sz w:val="24"/>
          <w:szCs w:val="24"/>
        </w:rPr>
        <w:t>(23, 24, 28, 32)</w:t>
      </w:r>
      <w:r w:rsidR="002C09E4">
        <w:rPr>
          <w:rFonts w:ascii="Times New Roman" w:hAnsi="Times New Roman" w:cs="Times New Roman"/>
          <w:sz w:val="24"/>
          <w:szCs w:val="24"/>
        </w:rPr>
        <w:fldChar w:fldCharType="end"/>
      </w:r>
      <w:r w:rsidR="00A54F83">
        <w:rPr>
          <w:rFonts w:ascii="Times New Roman" w:hAnsi="Times New Roman" w:cs="Times New Roman"/>
          <w:sz w:val="24"/>
          <w:szCs w:val="24"/>
        </w:rPr>
        <w:t xml:space="preserve"> or (</w:t>
      </w:r>
      <w:ins w:id="14" w:author="James Ash" w:date="2022-09-06T15:23:00Z">
        <w:r w:rsidR="008F3885">
          <w:rPr>
            <w:rFonts w:ascii="Times New Roman" w:hAnsi="Times New Roman" w:cs="Times New Roman"/>
            <w:sz w:val="24"/>
            <w:szCs w:val="24"/>
          </w:rPr>
          <w:t>Ⅴ</w:t>
        </w:r>
      </w:ins>
      <w:del w:id="15" w:author="James Ash" w:date="2022-09-06T15:17:00Z">
        <w:r w:rsidR="00A54F83" w:rsidDel="008F3885">
          <w:rPr>
            <w:rFonts w:ascii="Times New Roman" w:hAnsi="Times New Roman" w:cs="Times New Roman"/>
            <w:sz w:val="24"/>
            <w:szCs w:val="24"/>
          </w:rPr>
          <w:delText>5</w:delText>
        </w:r>
      </w:del>
      <w:r w:rsidR="00A54F83">
        <w:rPr>
          <w:rFonts w:ascii="Times New Roman" w:hAnsi="Times New Roman" w:cs="Times New Roman"/>
          <w:sz w:val="24"/>
          <w:szCs w:val="24"/>
        </w:rPr>
        <w:t xml:space="preserve">) regulation of horizontal dilution rates which may impact phytoplankton growth and </w:t>
      </w:r>
      <w:r w:rsidR="00D936E8">
        <w:rPr>
          <w:rFonts w:ascii="Times New Roman" w:hAnsi="Times New Roman" w:cs="Times New Roman"/>
          <w:sz w:val="24"/>
          <w:szCs w:val="24"/>
        </w:rPr>
        <w:t>grazing</w:t>
      </w:r>
      <w:r w:rsidR="00A54F83">
        <w:rPr>
          <w:rFonts w:ascii="Times New Roman" w:hAnsi="Times New Roman" w:cs="Times New Roman"/>
          <w:sz w:val="24"/>
          <w:szCs w:val="24"/>
        </w:rPr>
        <w:t xml:space="preserve"> rates </w:t>
      </w:r>
      <w:r w:rsidR="00A54F83">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sidR="00A54F83">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sidR="00A54F83">
        <w:rPr>
          <w:rFonts w:ascii="Times New Roman" w:hAnsi="Times New Roman" w:cs="Times New Roman"/>
          <w:sz w:val="24"/>
          <w:szCs w:val="24"/>
        </w:rPr>
        <w:fldChar w:fldCharType="end"/>
      </w:r>
      <w:r w:rsidR="00C96F93" w:rsidRPr="003A6DA8">
        <w:rPr>
          <w:rFonts w:ascii="Times New Roman" w:hAnsi="Times New Roman" w:cs="Times New Roman"/>
          <w:sz w:val="24"/>
          <w:szCs w:val="24"/>
        </w:rPr>
        <w:t>. Lastly, (</w:t>
      </w:r>
      <w:ins w:id="16" w:author="James Ash" w:date="2022-09-06T15:23:00Z">
        <w:r w:rsidR="008F3885">
          <w:rPr>
            <w:rFonts w:ascii="Times New Roman" w:hAnsi="Times New Roman" w:cs="Times New Roman"/>
            <w:sz w:val="24"/>
            <w:szCs w:val="24"/>
          </w:rPr>
          <w:t>Ⅵ</w:t>
        </w:r>
      </w:ins>
      <w:del w:id="17" w:author="James Ash" w:date="2022-09-06T15:23:00Z">
        <w:r w:rsidR="00D936E8" w:rsidDel="008F3885">
          <w:rPr>
            <w:rFonts w:ascii="Times New Roman" w:hAnsi="Times New Roman" w:cs="Times New Roman"/>
            <w:sz w:val="24"/>
            <w:szCs w:val="24"/>
          </w:rPr>
          <w:delText>6</w:delText>
        </w:r>
      </w:del>
      <w:r w:rsidR="00C96F93" w:rsidRPr="003A6DA8">
        <w:rPr>
          <w:rFonts w:ascii="Times New Roman" w:hAnsi="Times New Roman" w:cs="Times New Roman"/>
          <w:sz w:val="24"/>
          <w:szCs w:val="24"/>
        </w:rPr>
        <w:t xml:space="preserve">) the NPSG is generally an area of converging surface currents which is conducive for the aggregation of buoyant phytoplankton </w:t>
      </w:r>
      <w:r w:rsidR="0096343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&lt;EndNote&gt;&lt;Cite&gt;&lt;Author&gt;Wilson&lt;/Author&gt;&lt;Year&gt;2013&lt;/Year&gt;&lt;RecNum&gt;13&lt;/RecNum&gt;&lt;DisplayText&gt;(23)&lt;/DisplayText&gt;&lt;record&gt;&lt;rec-number&gt;13&lt;/rec-number&gt;&lt;foreign-keys&gt;&lt;key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96343E">
        <w:rPr>
          <w:rFonts w:ascii="Times New Roman" w:hAnsi="Times New Roman" w:cs="Times New Roman"/>
          <w:sz w:val="24"/>
          <w:szCs w:val="24"/>
        </w:rPr>
        <w:fldChar w:fldCharType="separate"/>
      </w:r>
      <w:r w:rsidR="005248BA">
        <w:rPr>
          <w:rFonts w:ascii="Times New Roman" w:hAnsi="Times New Roman" w:cs="Times New Roman"/>
          <w:noProof/>
          <w:sz w:val="24"/>
          <w:szCs w:val="24"/>
        </w:rPr>
        <w:t>(23)</w:t>
      </w:r>
      <w:r w:rsidR="0096343E">
        <w:rPr>
          <w:rFonts w:ascii="Times New Roman" w:hAnsi="Times New Roman" w:cs="Times New Roman"/>
          <w:sz w:val="24"/>
          <w:szCs w:val="24"/>
        </w:rPr>
        <w:fldChar w:fldCharType="end"/>
      </w:r>
      <w:r w:rsidR="00C96F93" w:rsidRPr="003A6DA8">
        <w:rPr>
          <w:rFonts w:ascii="Times New Roman" w:hAnsi="Times New Roman" w:cs="Times New Roman"/>
          <w:sz w:val="24"/>
          <w:szCs w:val="24"/>
        </w:rPr>
        <w:t>, such that these ‘blooms’ may not result from local growth but rather concentration of living biomass along surface current fronts.</w:t>
      </w:r>
      <w:del w:id="18" w:author="James Ash" w:date="2022-09-06T16:59:00Z">
        <w:r w:rsidR="001D6EF4" w:rsidDel="002810C2">
          <w:rPr>
            <w:rFonts w:ascii="Times New Roman" w:hAnsi="Times New Roman" w:cs="Times New Roman"/>
            <w:sz w:val="24"/>
            <w:szCs w:val="24"/>
          </w:rPr>
          <w:delText xml:space="preserve"> </w:delText>
        </w:r>
      </w:del>
      <w:del w:id="19" w:author="James Ash" w:date="2022-09-06T15:34:00Z">
        <w:r w:rsidR="001D6EF4" w:rsidDel="006F4F71">
          <w:rPr>
            <w:rFonts w:ascii="Times New Roman" w:hAnsi="Times New Roman" w:cs="Times New Roman"/>
            <w:sz w:val="24"/>
            <w:szCs w:val="24"/>
          </w:rPr>
          <w:delText xml:space="preserve">These mechanisms </w:delText>
        </w:r>
        <w:commentRangeStart w:id="20"/>
        <w:r w:rsidR="001D6EF4" w:rsidDel="006F4F71">
          <w:rPr>
            <w:rFonts w:ascii="Times New Roman" w:hAnsi="Times New Roman" w:cs="Times New Roman"/>
            <w:sz w:val="24"/>
            <w:szCs w:val="24"/>
          </w:rPr>
          <w:delText xml:space="preserve">are </w:delText>
        </w:r>
        <w:r w:rsidR="00CC73D3" w:rsidDel="006F4F71">
          <w:rPr>
            <w:rFonts w:ascii="Times New Roman" w:hAnsi="Times New Roman" w:cs="Times New Roman"/>
            <w:sz w:val="24"/>
            <w:szCs w:val="24"/>
          </w:rPr>
          <w:delText>in many ways a</w:delText>
        </w:r>
        <w:r w:rsidR="001D6EF4" w:rsidDel="006F4F71">
          <w:rPr>
            <w:rFonts w:ascii="Times New Roman" w:hAnsi="Times New Roman" w:cs="Times New Roman"/>
            <w:sz w:val="24"/>
            <w:szCs w:val="24"/>
          </w:rPr>
          <w:delText xml:space="preserve"> recapitalization of the age-old debate in ocean ecology of the relative importance </w:delText>
        </w:r>
        <w:commentRangeEnd w:id="20"/>
        <w:r w:rsidR="00D85BD9" w:rsidDel="006F4F71">
          <w:rPr>
            <w:rStyle w:val="CommentReference"/>
          </w:rPr>
          <w:commentReference w:id="20"/>
        </w:r>
        <w:r w:rsidR="001D6EF4" w:rsidDel="006F4F71">
          <w:rPr>
            <w:rFonts w:ascii="Times New Roman" w:hAnsi="Times New Roman" w:cs="Times New Roman"/>
            <w:sz w:val="24"/>
            <w:szCs w:val="24"/>
          </w:rPr>
          <w:delText>of bottom-up versus top-down controls on standing stocks of phytoplankton and are not easily disentangled.</w:delText>
        </w:r>
      </w:del>
      <w:r w:rsidR="006F4F71">
        <w:rPr>
          <w:rFonts w:ascii="Times New Roman" w:hAnsi="Times New Roman" w:cs="Times New Roman"/>
          <w:sz w:val="24"/>
          <w:szCs w:val="24"/>
        </w:rPr>
        <w:t xml:space="preserve"> </w:t>
      </w:r>
      <w:r w:rsidR="001312BD">
        <w:rPr>
          <w:rFonts w:ascii="Times New Roman" w:hAnsi="Times New Roman" w:cs="Times New Roman"/>
          <w:sz w:val="24"/>
          <w:szCs w:val="24"/>
        </w:rPr>
        <w:t xml:space="preserve">These mechanisms are re-capsulation of the effects bottom up and top down control have on the standing stocks of phytoplankton. </w:t>
      </w:r>
    </w:p>
    <w:p w14:paraId="54FFDD2D" w14:textId="6F9C7B7D" w:rsidR="004449D3" w:rsidRDefault="00CC73D3" w:rsidP="001312BD">
      <w:pPr>
        <w:spacing w:line="480" w:lineRule="auto"/>
        <w:ind w:firstLine="720"/>
        <w:jc w:val="both"/>
        <w:rPr>
          <w:rFonts w:ascii="Times New Roman" w:hAnsi="Times New Roman" w:cs="Times New Roman"/>
          <w:sz w:val="24"/>
          <w:szCs w:val="24"/>
        </w:rPr>
      </w:pPr>
      <w:bookmarkStart w:id="21" w:name="_Hlk98146506"/>
      <w:r>
        <w:rPr>
          <w:rFonts w:ascii="Times New Roman" w:hAnsi="Times New Roman" w:cs="Times New Roman"/>
          <w:sz w:val="24"/>
          <w:szCs w:val="24"/>
        </w:rPr>
        <w:t>From a bottom-up perspective,</w:t>
      </w:r>
      <w:r w:rsidR="00FD5A00">
        <w:rPr>
          <w:rFonts w:ascii="Times New Roman" w:hAnsi="Times New Roman" w:cs="Times New Roman"/>
          <w:sz w:val="24"/>
          <w:szCs w:val="24"/>
        </w:rPr>
        <w:t xml:space="preserve"> </w:t>
      </w:r>
      <w:del w:id="22" w:author="James Ash" w:date="2022-09-06T15:23:00Z">
        <w:r w:rsidR="00FD5A00" w:rsidDel="001312BD">
          <w:rPr>
            <w:rFonts w:ascii="Times New Roman" w:hAnsi="Times New Roman" w:cs="Times New Roman"/>
            <w:sz w:val="24"/>
            <w:szCs w:val="24"/>
          </w:rPr>
          <w:delText xml:space="preserve">in the open ocean </w:delText>
        </w:r>
      </w:del>
      <w:r w:rsidR="00FD5A00">
        <w:rPr>
          <w:rFonts w:ascii="Times New Roman" w:hAnsi="Times New Roman" w:cs="Times New Roman"/>
          <w:sz w:val="24"/>
          <w:szCs w:val="24"/>
        </w:rPr>
        <w:t>large</w:t>
      </w:r>
      <w:del w:id="23" w:author="Seth Bushinsky" w:date="2022-05-12T10:27:00Z">
        <w:r w:rsidR="00FD5A00" w:rsidDel="00D85BD9">
          <w:rPr>
            <w:rFonts w:ascii="Times New Roman" w:hAnsi="Times New Roman" w:cs="Times New Roman"/>
            <w:sz w:val="24"/>
            <w:szCs w:val="24"/>
          </w:rPr>
          <w:delText>,</w:delText>
        </w:r>
      </w:del>
      <w:r w:rsidR="00FD5A00">
        <w:rPr>
          <w:rFonts w:ascii="Times New Roman" w:hAnsi="Times New Roman" w:cs="Times New Roman"/>
          <w:sz w:val="24"/>
          <w:szCs w:val="24"/>
        </w:rPr>
        <w:t xml:space="preserve"> m</w:t>
      </w:r>
      <w:r w:rsidR="00C80129" w:rsidRPr="00C80129">
        <w:rPr>
          <w:rFonts w:ascii="Times New Roman" w:hAnsi="Times New Roman" w:cs="Times New Roman"/>
          <w:sz w:val="24"/>
          <w:szCs w:val="24"/>
        </w:rPr>
        <w:t xml:space="preserve">esoscale eddies and submesoscale flows </w:t>
      </w:r>
      <w:ins w:id="24" w:author="Seth Bushinsky" w:date="2022-05-12T10:27:00Z">
        <w:r w:rsidR="00D85BD9">
          <w:rPr>
            <w:rFonts w:ascii="Times New Roman" w:hAnsi="Times New Roman" w:cs="Times New Roman"/>
            <w:sz w:val="24"/>
            <w:szCs w:val="24"/>
          </w:rPr>
          <w:t xml:space="preserve">in the open ocean </w:t>
        </w:r>
      </w:ins>
      <w:r w:rsidR="00C80129" w:rsidRPr="00C80129">
        <w:rPr>
          <w:rFonts w:ascii="Times New Roman" w:hAnsi="Times New Roman" w:cs="Times New Roman"/>
          <w:sz w:val="24"/>
          <w:szCs w:val="24"/>
        </w:rPr>
        <w:t xml:space="preserve">can both induce vertical and horizontal motion, </w:t>
      </w:r>
      <w:r w:rsidR="00FD5A00">
        <w:rPr>
          <w:rFonts w:ascii="Times New Roman" w:hAnsi="Times New Roman" w:cs="Times New Roman"/>
          <w:sz w:val="24"/>
          <w:szCs w:val="24"/>
        </w:rPr>
        <w:t>leading to oscillations of isopycnals</w:t>
      </w:r>
      <w:r w:rsidR="003B40D9">
        <w:rPr>
          <w:rFonts w:ascii="Times New Roman" w:hAnsi="Times New Roman" w:cs="Times New Roman"/>
          <w:sz w:val="24"/>
          <w:szCs w:val="24"/>
        </w:rPr>
        <w:t xml:space="preserve"> which may </w:t>
      </w:r>
      <w:r w:rsidR="00C80129" w:rsidRPr="00C80129">
        <w:rPr>
          <w:rFonts w:ascii="Times New Roman" w:hAnsi="Times New Roman" w:cs="Times New Roman"/>
          <w:sz w:val="24"/>
          <w:szCs w:val="24"/>
        </w:rPr>
        <w:t xml:space="preserve">influence plankton </w:t>
      </w:r>
      <w:r w:rsidR="00FD5A00">
        <w:rPr>
          <w:rFonts w:ascii="Times New Roman" w:hAnsi="Times New Roman" w:cs="Times New Roman"/>
          <w:sz w:val="24"/>
          <w:szCs w:val="24"/>
        </w:rPr>
        <w:t xml:space="preserve">biogeochemistry through changes in the distributions of nutrients within </w:t>
      </w:r>
      <w:r w:rsidR="00FD5A00">
        <w:rPr>
          <w:rFonts w:ascii="Times New Roman" w:hAnsi="Times New Roman" w:cs="Times New Roman"/>
          <w:sz w:val="24"/>
          <w:szCs w:val="24"/>
        </w:rPr>
        <w:lastRenderedPageBreak/>
        <w:t>the euphotic zone.</w:t>
      </w:r>
      <w:r w:rsidR="00C80129" w:rsidRPr="00C80129">
        <w:rPr>
          <w:rFonts w:ascii="Times New Roman" w:hAnsi="Times New Roman" w:cs="Times New Roman"/>
          <w:sz w:val="24"/>
          <w:szCs w:val="24"/>
        </w:rPr>
        <w:t xml:space="preserve"> In cyclonic eddies</w:t>
      </w:r>
      <w:r w:rsidR="00FD5A00">
        <w:rPr>
          <w:rFonts w:ascii="Times New Roman" w:hAnsi="Times New Roman" w:cs="Times New Roman"/>
          <w:sz w:val="24"/>
          <w:szCs w:val="24"/>
        </w:rPr>
        <w:t xml:space="preserve"> for examples</w:t>
      </w:r>
      <w:r w:rsidR="00C80129" w:rsidRPr="00C80129">
        <w:rPr>
          <w:rFonts w:ascii="Times New Roman" w:hAnsi="Times New Roman" w:cs="Times New Roman"/>
          <w:sz w:val="24"/>
          <w:szCs w:val="24"/>
        </w:rPr>
        <w:t>, isopycnal layers are uplifted, inducing upwelling at the eddy's core</w:t>
      </w:r>
      <w:r w:rsidR="003B40D9">
        <w:rPr>
          <w:rFonts w:ascii="Times New Roman" w:hAnsi="Times New Roman" w:cs="Times New Roman"/>
          <w:sz w:val="24"/>
          <w:szCs w:val="24"/>
        </w:rPr>
        <w:t xml:space="preserve"> which can enhance the supply of growth-limiting inorganic nutrients into the well-lit upper ocean. </w:t>
      </w:r>
      <w:r w:rsidR="00C80129" w:rsidRPr="00C80129">
        <w:rPr>
          <w:rFonts w:ascii="Times New Roman" w:hAnsi="Times New Roman" w:cs="Times New Roman"/>
          <w:sz w:val="24"/>
          <w:szCs w:val="24"/>
        </w:rPr>
        <w:t xml:space="preserve">Conversely, in anti-cyclonic eddies isopycnal layers are depressed, inducing down-welling at the eddy's core and driving </w:t>
      </w:r>
      <w:r w:rsidR="003B40D9">
        <w:rPr>
          <w:rFonts w:ascii="Times New Roman" w:hAnsi="Times New Roman" w:cs="Times New Roman"/>
          <w:sz w:val="24"/>
          <w:szCs w:val="24"/>
        </w:rPr>
        <w:t xml:space="preserve">deepening </w:t>
      </w:r>
      <w:r w:rsidR="00C80129" w:rsidRPr="00C80129">
        <w:rPr>
          <w:rFonts w:ascii="Times New Roman" w:hAnsi="Times New Roman" w:cs="Times New Roman"/>
          <w:sz w:val="24"/>
          <w:szCs w:val="24"/>
        </w:rPr>
        <w:t xml:space="preserve">of </w:t>
      </w:r>
      <w:r w:rsidR="003B40D9">
        <w:rPr>
          <w:rFonts w:ascii="Times New Roman" w:hAnsi="Times New Roman" w:cs="Times New Roman"/>
          <w:sz w:val="24"/>
          <w:szCs w:val="24"/>
        </w:rPr>
        <w:t xml:space="preserve">nutrients </w:t>
      </w:r>
      <w:r w:rsidR="00D9673C">
        <w:rPr>
          <w:rFonts w:ascii="Times New Roman" w:hAnsi="Times New Roman" w:cs="Times New Roman"/>
          <w:sz w:val="24"/>
          <w:szCs w:val="24"/>
        </w:rPr>
        <w:t xml:space="preserve">at the surface </w:t>
      </w:r>
      <w:r w:rsidR="003B40D9" w:rsidRPr="00452905">
        <w:t xml:space="preserve">ocean </w:t>
      </w:r>
      <w:r w:rsidR="00C80129" w:rsidRPr="00C80129">
        <w:rPr>
          <w:rFonts w:ascii="Times New Roman" w:hAnsi="Times New Roman" w:cs="Times New Roman"/>
          <w:sz w:val="24"/>
          <w:szCs w:val="24"/>
        </w:rPr>
        <w:t xml:space="preserve"> </w:t>
      </w:r>
      <w:r w:rsidR="00C80129" w:rsidRPr="00C80129">
        <w:rPr>
          <w:rFonts w:ascii="Times New Roman" w:hAnsi="Times New Roman" w:cs="Times New Roman"/>
          <w:sz w:val="24"/>
          <w:szCs w:val="24"/>
        </w:rPr>
        <w:fldChar w:fldCharType="begin">
          <w:fldData xml:space="preserve">PEVuZE5vdGU+PENpdGU+PEF1dGhvcj5IZXJuw6FuZGV6LUNhcnJhc2NvPC9BdXRob3I+PFllYXI+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PEVuZE5vdGU+PENpdGU+PEF1dGhvcj5IZXJuw6FuZGV6LUNhcnJhc2NvPC9BdXRob3I+PFllYXI+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C80129" w:rsidRPr="00C80129">
        <w:rPr>
          <w:rFonts w:ascii="Times New Roman" w:hAnsi="Times New Roman" w:cs="Times New Roman"/>
          <w:sz w:val="24"/>
          <w:szCs w:val="24"/>
        </w:rPr>
      </w:r>
      <w:r w:rsidR="00C80129" w:rsidRPr="00C80129">
        <w:rPr>
          <w:rFonts w:ascii="Times New Roman" w:hAnsi="Times New Roman" w:cs="Times New Roman"/>
          <w:sz w:val="24"/>
          <w:szCs w:val="24"/>
        </w:rPr>
        <w:fldChar w:fldCharType="separate"/>
      </w:r>
      <w:r w:rsidR="005248BA">
        <w:rPr>
          <w:rFonts w:ascii="Times New Roman" w:hAnsi="Times New Roman" w:cs="Times New Roman"/>
          <w:noProof/>
          <w:sz w:val="24"/>
          <w:szCs w:val="24"/>
        </w:rPr>
        <w:t>(33-35)</w:t>
      </w:r>
      <w:r w:rsidR="00C80129" w:rsidRPr="00C80129">
        <w:rPr>
          <w:rFonts w:ascii="Times New Roman" w:hAnsi="Times New Roman" w:cs="Times New Roman"/>
          <w:sz w:val="24"/>
          <w:szCs w:val="24"/>
        </w:rPr>
        <w:fldChar w:fldCharType="end"/>
      </w:r>
      <w:r w:rsidR="00C80129" w:rsidRPr="00C80129">
        <w:rPr>
          <w:rFonts w:ascii="Times New Roman" w:hAnsi="Times New Roman" w:cs="Times New Roman"/>
          <w:sz w:val="24"/>
          <w:szCs w:val="24"/>
        </w:rPr>
        <w:t xml:space="preserve">. </w:t>
      </w:r>
      <w:r w:rsidR="00F73954">
        <w:rPr>
          <w:rFonts w:ascii="Times New Roman" w:hAnsi="Times New Roman" w:cs="Times New Roman"/>
          <w:sz w:val="24"/>
          <w:szCs w:val="24"/>
        </w:rPr>
        <w:t>I</w:t>
      </w:r>
      <w:r w:rsidR="00C80129" w:rsidRPr="00C80129">
        <w:rPr>
          <w:rFonts w:ascii="Times New Roman" w:hAnsi="Times New Roman" w:cs="Times New Roman"/>
          <w:sz w:val="24"/>
          <w:szCs w:val="24"/>
        </w:rPr>
        <w:t xml:space="preserve">n the oligotrophic </w:t>
      </w:r>
      <w:r w:rsidR="00F73954">
        <w:rPr>
          <w:rFonts w:ascii="Times New Roman" w:hAnsi="Times New Roman" w:cs="Times New Roman"/>
          <w:sz w:val="24"/>
          <w:szCs w:val="24"/>
        </w:rPr>
        <w:t>NPSG as well as the North Atlantic</w:t>
      </w:r>
      <w:r w:rsidR="00C80129" w:rsidRPr="00C80129">
        <w:rPr>
          <w:rFonts w:ascii="Times New Roman" w:hAnsi="Times New Roman" w:cs="Times New Roman"/>
          <w:sz w:val="24"/>
          <w:szCs w:val="24"/>
        </w:rPr>
        <w:t xml:space="preserve">, anticyclonic eddies have been observed in conjunction with </w:t>
      </w:r>
      <w:r w:rsidR="003B40D9">
        <w:rPr>
          <w:rFonts w:ascii="Times New Roman" w:hAnsi="Times New Roman" w:cs="Times New Roman"/>
          <w:sz w:val="24"/>
          <w:szCs w:val="24"/>
        </w:rPr>
        <w:t>elevated N</w:t>
      </w:r>
      <w:r w:rsidR="003B40D9">
        <w:rPr>
          <w:rFonts w:ascii="Times New Roman" w:hAnsi="Times New Roman" w:cs="Times New Roman"/>
          <w:sz w:val="24"/>
          <w:szCs w:val="24"/>
          <w:vertAlign w:val="subscript"/>
        </w:rPr>
        <w:t>2</w:t>
      </w:r>
      <w:r w:rsidR="003B40D9">
        <w:rPr>
          <w:rFonts w:ascii="Times New Roman" w:hAnsi="Times New Roman" w:cs="Times New Roman"/>
          <w:sz w:val="24"/>
          <w:szCs w:val="24"/>
        </w:rPr>
        <w:t xml:space="preserve"> fixation rates</w:t>
      </w:r>
      <w:r w:rsidR="00F73954">
        <w:rPr>
          <w:rFonts w:ascii="Times New Roman" w:hAnsi="Times New Roman" w:cs="Times New Roman"/>
          <w:sz w:val="24"/>
          <w:szCs w:val="24"/>
        </w:rPr>
        <w:t xml:space="preserve"> and/or elevated concentrations of N</w:t>
      </w:r>
      <w:r w:rsidR="00F73954" w:rsidRPr="004449D3">
        <w:rPr>
          <w:rFonts w:ascii="Times New Roman" w:hAnsi="Times New Roman" w:cs="Times New Roman"/>
          <w:sz w:val="24"/>
          <w:szCs w:val="24"/>
          <w:vertAlign w:val="subscript"/>
        </w:rPr>
        <w:t>2</w:t>
      </w:r>
      <w:r w:rsidR="00F73954">
        <w:rPr>
          <w:rFonts w:ascii="Times New Roman" w:hAnsi="Times New Roman" w:cs="Times New Roman"/>
          <w:sz w:val="24"/>
          <w:szCs w:val="24"/>
        </w:rPr>
        <w:t xml:space="preserve"> fixing organisms</w:t>
      </w:r>
      <w:r w:rsidR="003B40D9">
        <w:rPr>
          <w:rFonts w:ascii="Times New Roman" w:hAnsi="Times New Roman" w:cs="Times New Roman"/>
          <w:sz w:val="24"/>
          <w:szCs w:val="24"/>
        </w:rPr>
        <w:t xml:space="preserve"> </w:t>
      </w:r>
      <w:bookmarkStart w:id="25" w:name="_Hlk98156105"/>
      <w:bookmarkStart w:id="26" w:name="_Hlk98156118"/>
      <w:r w:rsidR="003B40D9">
        <w:rPr>
          <w:rFonts w:ascii="Times New Roman" w:hAnsi="Times New Roman" w:cs="Times New Roman"/>
          <w:sz w:val="24"/>
          <w:szCs w:val="24"/>
        </w:rPr>
        <w:fldChar w:fldCharType="begin">
          <w:fldData xml:space="preserve">PEVuZE5vdGU+PENpdGU+PEF1dGhvcj5DaHVyY2g8L0F1dGhvcj48WWVhcj4yMDA5PC9ZZWFyPjxS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PEVuZE5vdGU+PENpdGU+PEF1dGhvcj5DaHVyY2g8L0F1dGhvcj48WWVhcj4yMDA5PC9ZZWFyPjxS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3B40D9">
        <w:rPr>
          <w:rFonts w:ascii="Times New Roman" w:hAnsi="Times New Roman" w:cs="Times New Roman"/>
          <w:sz w:val="24"/>
          <w:szCs w:val="24"/>
        </w:rPr>
      </w:r>
      <w:r w:rsidR="003B40D9">
        <w:rPr>
          <w:rFonts w:ascii="Times New Roman" w:hAnsi="Times New Roman" w:cs="Times New Roman"/>
          <w:sz w:val="24"/>
          <w:szCs w:val="24"/>
        </w:rPr>
        <w:fldChar w:fldCharType="separate"/>
      </w:r>
      <w:r w:rsidR="005248BA">
        <w:rPr>
          <w:rFonts w:ascii="Times New Roman" w:hAnsi="Times New Roman" w:cs="Times New Roman"/>
          <w:noProof/>
          <w:sz w:val="24"/>
          <w:szCs w:val="24"/>
        </w:rPr>
        <w:t>(20, 36, 37)</w:t>
      </w:r>
      <w:r w:rsidR="003B40D9">
        <w:rPr>
          <w:rFonts w:ascii="Times New Roman" w:hAnsi="Times New Roman" w:cs="Times New Roman"/>
          <w:sz w:val="24"/>
          <w:szCs w:val="24"/>
        </w:rPr>
        <w:fldChar w:fldCharType="end"/>
      </w:r>
      <w:r>
        <w:rPr>
          <w:rFonts w:ascii="Times New Roman" w:hAnsi="Times New Roman" w:cs="Times New Roman"/>
          <w:sz w:val="24"/>
          <w:szCs w:val="24"/>
        </w:rPr>
        <w:t xml:space="preserve"> although as </w:t>
      </w:r>
      <w:proofErr w:type="spellStart"/>
      <w:r>
        <w:rPr>
          <w:rFonts w:ascii="Times New Roman" w:hAnsi="Times New Roman" w:cs="Times New Roman"/>
          <w:sz w:val="24"/>
          <w:szCs w:val="24"/>
        </w:rPr>
        <w:t>Böttjer</w:t>
      </w:r>
      <w:proofErr w:type="spellEnd"/>
      <w:r>
        <w:rPr>
          <w:rFonts w:ascii="Times New Roman" w:hAnsi="Times New Roman" w:cs="Times New Roman"/>
          <w:sz w:val="24"/>
          <w:szCs w:val="24"/>
        </w:rPr>
        <w:t xml:space="preserve"> et al. </w:t>
      </w:r>
      <w:r>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ExcludeAuth="1"&gt;&lt;Author&gt;Böttjer&lt;/Author&gt;&lt;Year&gt;2016&lt;/Year&gt;&lt;RecNum&gt;56&lt;/RecNum&gt;&lt;DisplayText&gt;(37)&lt;/DisplayText&gt;&lt;record&gt;&lt;rec-number&gt;56&lt;/rec-number&gt;&lt;foreign-keys&gt;&lt;key app="EN" db-id="a9t90r5t8a2pwhexfa659rfa20tdz2w9w0we" timestamp="1645665384"&gt;56&lt;/key&gt;&lt;/foreign-keys&gt;&lt;ref-type name="Journal Article"&gt;17&lt;/ref-type&gt;&lt;contributors&gt;&lt;authors&gt;&lt;author&gt;Böttjer, Daniela&lt;/author&gt;&lt;author&gt;Dore, John E&lt;/author&gt;&lt;author&gt;Karl, David M&lt;/author&gt;&lt;author&gt;Letelier, Ricardo M&lt;/author&gt;&lt;author&gt;Mahaffey, Claire&lt;/author&gt;&lt;author&gt;Wilson, Samuel T&lt;/author&gt;&lt;author&gt;Zehr, Jonathan&lt;/author&gt;&lt;author&gt;Church, Matthew J&lt;/author&gt;&lt;/authors&gt;&lt;/contributors&gt;&lt;titles&gt;&lt;title&gt;Temporal variability of nitrogen fixation and particulate nitrogen export at Station ALOHA&lt;/title&gt;&lt;secondary-title&gt;Limnology and Oceanography&lt;/secondary-title&gt;&lt;/titles&gt;&lt;periodical&gt;&lt;full-title&gt;Limnology and Oceanography&lt;/full-title&gt;&lt;/periodical&gt;&lt;pages&gt;200-216&lt;/pages&gt;&lt;volume&gt;62&lt;/volume&gt;&lt;number&gt;1&lt;/number&gt;&lt;dates&gt;&lt;year&gt;2016&lt;/year&gt;&lt;/dates&gt;&lt;isbn&gt;0024-3590&lt;/isbn&gt;&lt;urls&gt;&lt;/urls&gt;&lt;/record&gt;&lt;/Cite&gt;&lt;/EndNote&gt;</w:instrText>
      </w:r>
      <w:r>
        <w:rPr>
          <w:rFonts w:ascii="Times New Roman" w:hAnsi="Times New Roman" w:cs="Times New Roman"/>
          <w:sz w:val="24"/>
          <w:szCs w:val="24"/>
        </w:rPr>
        <w:fldChar w:fldCharType="separate"/>
      </w:r>
      <w:r w:rsidR="005248BA">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noted at the time “</w:t>
      </w:r>
      <w:r w:rsidRPr="00CC73D3">
        <w:rPr>
          <w:rFonts w:ascii="Times New Roman" w:hAnsi="Times New Roman" w:cs="Times New Roman"/>
          <w:sz w:val="24"/>
          <w:szCs w:val="24"/>
        </w:rPr>
        <w:t>the exact physical, biogeochemical,</w:t>
      </w:r>
      <w:r>
        <w:rPr>
          <w:rFonts w:ascii="Times New Roman" w:hAnsi="Times New Roman" w:cs="Times New Roman"/>
          <w:sz w:val="24"/>
          <w:szCs w:val="24"/>
        </w:rPr>
        <w:t xml:space="preserve"> </w:t>
      </w:r>
      <w:r w:rsidRPr="00CC73D3">
        <w:rPr>
          <w:rFonts w:ascii="Times New Roman" w:hAnsi="Times New Roman" w:cs="Times New Roman"/>
          <w:sz w:val="24"/>
          <w:szCs w:val="24"/>
        </w:rPr>
        <w:t>and ecological processes underlying this apparent</w:t>
      </w:r>
      <w:r>
        <w:rPr>
          <w:rFonts w:ascii="Times New Roman" w:hAnsi="Times New Roman" w:cs="Times New Roman"/>
          <w:sz w:val="24"/>
          <w:szCs w:val="24"/>
        </w:rPr>
        <w:t xml:space="preserve"> </w:t>
      </w:r>
      <w:r w:rsidRPr="00CC73D3">
        <w:rPr>
          <w:rFonts w:ascii="Times New Roman" w:hAnsi="Times New Roman" w:cs="Times New Roman"/>
          <w:sz w:val="24"/>
          <w:szCs w:val="24"/>
        </w:rPr>
        <w:t>mesoscale stimulation of diazotroph activity in the oligotrophic</w:t>
      </w:r>
      <w:r>
        <w:rPr>
          <w:rFonts w:ascii="Times New Roman" w:hAnsi="Times New Roman" w:cs="Times New Roman"/>
          <w:sz w:val="24"/>
          <w:szCs w:val="24"/>
        </w:rPr>
        <w:t xml:space="preserve"> </w:t>
      </w:r>
      <w:r w:rsidRPr="00CC73D3">
        <w:rPr>
          <w:rFonts w:ascii="Times New Roman" w:hAnsi="Times New Roman" w:cs="Times New Roman"/>
          <w:sz w:val="24"/>
          <w:szCs w:val="24"/>
        </w:rPr>
        <w:t>ocean have yet to be</w:t>
      </w:r>
      <w:r>
        <w:rPr>
          <w:rFonts w:ascii="Times New Roman" w:hAnsi="Times New Roman" w:cs="Times New Roman"/>
          <w:sz w:val="24"/>
          <w:szCs w:val="24"/>
        </w:rPr>
        <w:t xml:space="preserve"> i</w:t>
      </w:r>
      <w:r w:rsidRPr="00CC73D3">
        <w:rPr>
          <w:rFonts w:ascii="Times New Roman" w:hAnsi="Times New Roman" w:cs="Times New Roman"/>
          <w:sz w:val="24"/>
          <w:szCs w:val="24"/>
        </w:rPr>
        <w:t>dentified</w:t>
      </w:r>
      <w:r>
        <w:rPr>
          <w:rFonts w:ascii="Times New Roman" w:hAnsi="Times New Roman" w:cs="Times New Roman"/>
          <w:sz w:val="24"/>
          <w:szCs w:val="24"/>
        </w:rPr>
        <w:t>.”</w:t>
      </w:r>
    </w:p>
    <w:p w14:paraId="098B1A46" w14:textId="77777777" w:rsidR="000A6A58" w:rsidRDefault="00D936E8" w:rsidP="0010114A">
      <w:pPr>
        <w:spacing w:line="480" w:lineRule="auto"/>
        <w:ind w:firstLine="720"/>
        <w:jc w:val="both"/>
        <w:rPr>
          <w:ins w:id="27" w:author="James Ash" w:date="2022-09-06T15:36:00Z"/>
          <w:rFonts w:ascii="Times New Roman" w:hAnsi="Times New Roman" w:cs="Times New Roman"/>
          <w:sz w:val="24"/>
          <w:szCs w:val="24"/>
        </w:rPr>
      </w:pPr>
      <w:r>
        <w:rPr>
          <w:rFonts w:ascii="Times New Roman" w:hAnsi="Times New Roman" w:cs="Times New Roman"/>
          <w:color w:val="1C1D1E"/>
          <w:sz w:val="24"/>
          <w:szCs w:val="24"/>
          <w:shd w:val="clear" w:color="auto" w:fill="FFFFFF"/>
        </w:rPr>
        <w:t xml:space="preserve">How might mesoscale eddies lead to enhanced phytoplankton biomass and what is the evidence for such drivers in the NPSG? The work of </w:t>
      </w:r>
      <w:r w:rsidR="004D1A3C" w:rsidRPr="005D4FBE">
        <w:rPr>
          <w:rFonts w:ascii="Times New Roman" w:hAnsi="Times New Roman" w:cs="Times New Roman"/>
          <w:color w:val="1C1D1E"/>
          <w:sz w:val="24"/>
          <w:szCs w:val="24"/>
          <w:shd w:val="clear" w:color="auto" w:fill="FFFFFF"/>
        </w:rPr>
        <w:t xml:space="preserve">Guidi </w:t>
      </w:r>
      <w:r>
        <w:rPr>
          <w:rFonts w:ascii="Times New Roman" w:hAnsi="Times New Roman" w:cs="Times New Roman"/>
          <w:color w:val="1C1D1E"/>
          <w:sz w:val="24"/>
          <w:szCs w:val="24"/>
          <w:shd w:val="clear" w:color="auto" w:fill="FFFFFF"/>
        </w:rPr>
        <w:t xml:space="preserve">et al. </w:t>
      </w:r>
      <w:r>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ExcludeAuth="1"&gt;&lt;Author&gt;Guidi&lt;/Author&gt;&lt;Year&gt;2012&lt;/Year&gt;&lt;RecNum&gt;6&lt;/RecNum&gt;&lt;DisplayText&gt;(38)&lt;/DisplayText&gt;&lt;record&gt;&lt;rec-number&gt;6&lt;/rec-number&gt;&lt;foreign-keys&gt;&lt;key app="EN" db-id="a9t90r5t8a2pwhexfa659rfa20tdz2w9w0we" timestamp="1632448539"&gt;6&lt;/key&gt;&lt;/foreign-keys&gt;&lt;ref-type name="Journal Article"&gt;17&lt;/ref-type&gt;&lt;contributors&gt;&lt;authors&gt;&lt;author&gt;Guidi, Lionel&lt;/author&gt;&lt;author&gt;Calil, Paulo HR&lt;/author&gt;&lt;author&gt;Duhamel, Solange&lt;/author&gt;&lt;author&gt;Björkman, Karin M&lt;/author&gt;&lt;author&gt;Doney, Scott C&lt;/author&gt;&lt;author&gt;Jackson, George A&lt;/author&gt;&lt;author&gt;Li, Binglin&lt;/author&gt;&lt;author&gt;Church, Matthew J&lt;/author&gt;&lt;author&gt;Tozzi, Sasha&lt;/author&gt;&lt;author&gt;Kolber, Zbigniew S&lt;/author&gt;&lt;/authors&gt;&lt;/contributors&gt;&lt;titles&gt;&lt;title&gt;Does eddy‐eddy interaction control surface phytoplankton distribution and carbon export in the North Pacific Subtropical Gyre?&lt;/title&gt;&lt;secondary-title&gt;Journal of Geophysical Research: Biogeosciences&lt;/secondary-title&gt;&lt;/titles&gt;&lt;periodical&gt;&lt;full-title&gt;Journal of Geophysical Research: Biogeosciences&lt;/full-title&gt;&lt;/periodical&gt;&lt;volume&gt;117&lt;/volume&gt;&lt;number&gt;G2&lt;/number&gt;&lt;dates&gt;&lt;year&gt;2012&lt;/year&gt;&lt;/dates&gt;&lt;isbn&gt;0148-0227&lt;/isbn&gt;&lt;urls&gt;&lt;/urls&gt;&lt;/record&gt;&lt;/Cite&gt;&lt;/EndNote&gt;</w:instrText>
      </w:r>
      <w:r>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(38)</w:t>
      </w:r>
      <w:r>
        <w:rPr>
          <w:rFonts w:ascii="Times New Roman" w:hAnsi="Times New Roman" w:cs="Times New Roman"/>
          <w:color w:val="1C1D1E"/>
          <w:sz w:val="24"/>
          <w:szCs w:val="24"/>
          <w:shd w:val="clear" w:color="auto" w:fill="FFFFFF"/>
        </w:rPr>
        <w:fldChar w:fldCharType="end"/>
      </w:r>
      <w:r>
        <w:rPr>
          <w:rFonts w:ascii="Times New Roman" w:hAnsi="Times New Roman" w:cs="Times New Roman"/>
          <w:color w:val="1C1D1E"/>
          <w:sz w:val="24"/>
          <w:szCs w:val="24"/>
          <w:shd w:val="clear" w:color="auto" w:fill="FFFFFF"/>
        </w:rPr>
        <w:t xml:space="preserve"> and Wilson </w:t>
      </w:r>
      <w:r>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(39)</w:t>
      </w:r>
      <w:r>
        <w:rPr>
          <w:rFonts w:ascii="Times New Roman" w:hAnsi="Times New Roman" w:cs="Times New Roman"/>
          <w:color w:val="1C1D1E"/>
          <w:sz w:val="24"/>
          <w:szCs w:val="24"/>
          <w:shd w:val="clear" w:color="auto" w:fill="FFFFFF"/>
        </w:rPr>
        <w:fldChar w:fldCharType="end"/>
      </w:r>
      <w:r>
        <w:rPr>
          <w:rFonts w:ascii="Times New Roman" w:hAnsi="Times New Roman" w:cs="Times New Roman"/>
          <w:color w:val="1C1D1E"/>
          <w:sz w:val="24"/>
          <w:szCs w:val="24"/>
          <w:shd w:val="clear" w:color="auto" w:fill="FFFFFF"/>
        </w:rPr>
        <w:t xml:space="preserve"> provide some </w:t>
      </w:r>
      <w:r w:rsidR="00D82285">
        <w:rPr>
          <w:rFonts w:ascii="Times New Roman" w:hAnsi="Times New Roman" w:cs="Times New Roman"/>
          <w:color w:val="1C1D1E"/>
          <w:sz w:val="24"/>
          <w:szCs w:val="24"/>
          <w:shd w:val="clear" w:color="auto" w:fill="FFFFFF"/>
        </w:rPr>
        <w:t xml:space="preserve">observations and </w:t>
      </w:r>
      <w:r>
        <w:rPr>
          <w:rFonts w:ascii="Times New Roman" w:hAnsi="Times New Roman" w:cs="Times New Roman"/>
          <w:color w:val="1C1D1E"/>
          <w:sz w:val="24"/>
          <w:szCs w:val="24"/>
          <w:shd w:val="clear" w:color="auto" w:fill="FFFFFF"/>
        </w:rPr>
        <w:t xml:space="preserve">hypotheses. </w:t>
      </w:r>
      <w:r w:rsidR="00047C69">
        <w:rPr>
          <w:rFonts w:ascii="Times New Roman" w:hAnsi="Times New Roman" w:cs="Times New Roman"/>
          <w:color w:val="1C1D1E"/>
          <w:sz w:val="24"/>
          <w:szCs w:val="24"/>
          <w:shd w:val="clear" w:color="auto" w:fill="FFFFFF"/>
        </w:rPr>
        <w:t xml:space="preserve">In 2008, Guidi et al. </w:t>
      </w:r>
      <w:r w:rsidR="00047C69">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ExcludeAuth="1"&gt;&lt;Author&gt;Guidi&lt;/Author&gt;&lt;Year&gt;2012&lt;/Year&gt;&lt;RecNum&gt;6&lt;/RecNum&gt;&lt;DisplayText&gt;(38)&lt;/DisplayText&gt;&lt;record&gt;&lt;rec-number&gt;6&lt;/rec-number&gt;&lt;foreign-keys&gt;&lt;key app="EN" db-id="a9t90r5t8a2pwhexfa659rfa20tdz2w9w0we" timestamp="1632448539"&gt;6&lt;/key&gt;&lt;/foreign-keys&gt;&lt;ref-type name="Journal Article"&gt;17&lt;/ref-type&gt;&lt;contributors&gt;&lt;authors&gt;&lt;author&gt;Guidi, Lionel&lt;/author&gt;&lt;author&gt;Calil, Paulo HR&lt;/author&gt;&lt;author&gt;Duhamel, Solange&lt;/author&gt;&lt;author&gt;Björkman, Karin M&lt;/author&gt;&lt;author&gt;Doney, Scott C&lt;/author&gt;&lt;author&gt;Jackson, George A&lt;/author&gt;&lt;author&gt;Li, Binglin&lt;/author&gt;&lt;author&gt;Church, Matthew J&lt;/author&gt;&lt;author&gt;Tozzi, Sasha&lt;/author&gt;&lt;author&gt;Kolber, Zbigniew S&lt;/author&gt;&lt;/authors&gt;&lt;/contributors&gt;&lt;titles&gt;&lt;title&gt;Does eddy‐eddy interaction control surface phytoplankton distribution and carbon export in the North Pacific Subtropical Gyre?&lt;/title&gt;&lt;secondary-title&gt;Journal of Geophysical Research: Biogeosciences&lt;/secondary-title&gt;&lt;/titles&gt;&lt;periodical&gt;&lt;full-title&gt;Journal of Geophysical Research: Biogeosciences&lt;/full-title&gt;&lt;/periodical&gt;&lt;volume&gt;117&lt;/volume&gt;&lt;number&gt;G2&lt;/number&gt;&lt;dates&gt;&lt;year&gt;2012&lt;/year&gt;&lt;/dates&gt;&lt;isbn&gt;0148-0227&lt;/isbn&gt;&lt;urls&gt;&lt;/urls&gt;&lt;/record&gt;&lt;/Cite&gt;&lt;/EndNote&gt;</w:instrText>
      </w:r>
      <w:r w:rsidR="00047C69">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(38)</w:t>
      </w:r>
      <w:r w:rsidR="00047C69">
        <w:rPr>
          <w:rFonts w:ascii="Times New Roman" w:hAnsi="Times New Roman" w:cs="Times New Roman"/>
          <w:color w:val="1C1D1E"/>
          <w:sz w:val="24"/>
          <w:szCs w:val="24"/>
          <w:shd w:val="clear" w:color="auto" w:fill="FFFFFF"/>
        </w:rPr>
        <w:fldChar w:fldCharType="end"/>
      </w:r>
      <w:r w:rsidR="00047C69">
        <w:rPr>
          <w:rFonts w:ascii="Times New Roman" w:hAnsi="Times New Roman" w:cs="Times New Roman"/>
          <w:color w:val="1C1D1E"/>
          <w:sz w:val="24"/>
          <w:szCs w:val="24"/>
          <w:shd w:val="clear" w:color="auto" w:fill="FFFFFF"/>
        </w:rPr>
        <w:t xml:space="preserve"> </w:t>
      </w:r>
      <w:r w:rsidR="004D1A3C" w:rsidRPr="005D4FBE">
        <w:rPr>
          <w:rFonts w:ascii="Times New Roman" w:hAnsi="Times New Roman" w:cs="Times New Roman"/>
          <w:color w:val="1C1D1E"/>
          <w:sz w:val="24"/>
          <w:szCs w:val="24"/>
          <w:shd w:val="clear" w:color="auto" w:fill="FFFFFF"/>
        </w:rPr>
        <w:t xml:space="preserve">combined high-resolution biogeochemical and physical data sets collected to examine the </w:t>
      </w:r>
      <w:r w:rsidR="00047C69">
        <w:rPr>
          <w:rFonts w:ascii="Times New Roman" w:hAnsi="Times New Roman" w:cs="Times New Roman"/>
          <w:color w:val="1C1D1E"/>
          <w:sz w:val="24"/>
          <w:szCs w:val="24"/>
          <w:shd w:val="clear" w:color="auto" w:fill="FFFFFF"/>
        </w:rPr>
        <w:t xml:space="preserve">evolution of a </w:t>
      </w:r>
      <w:r w:rsidR="004D1A3C" w:rsidRPr="005D4FBE">
        <w:rPr>
          <w:rFonts w:ascii="Times New Roman" w:hAnsi="Times New Roman" w:cs="Times New Roman"/>
          <w:i/>
          <w:iCs/>
          <w:color w:val="1C1D1E"/>
          <w:sz w:val="24"/>
          <w:szCs w:val="24"/>
          <w:shd w:val="clear" w:color="auto" w:fill="FFFFFF"/>
        </w:rPr>
        <w:t>Trichodesmium</w:t>
      </w:r>
      <w:r w:rsidR="004D1A3C" w:rsidRPr="005D4FBE">
        <w:rPr>
          <w:rFonts w:ascii="Times New Roman" w:hAnsi="Times New Roman" w:cs="Times New Roman"/>
          <w:color w:val="1C1D1E"/>
          <w:sz w:val="24"/>
          <w:szCs w:val="24"/>
          <w:shd w:val="clear" w:color="auto" w:fill="FFFFFF"/>
        </w:rPr>
        <w:t xml:space="preserve"> </w:t>
      </w:r>
      <w:r w:rsidR="00047C69">
        <w:rPr>
          <w:rFonts w:ascii="Times New Roman" w:hAnsi="Times New Roman" w:cs="Times New Roman"/>
          <w:color w:val="1C1D1E"/>
          <w:sz w:val="24"/>
          <w:szCs w:val="24"/>
          <w:shd w:val="clear" w:color="auto" w:fill="FFFFFF"/>
        </w:rPr>
        <w:t xml:space="preserve">bloom occurring in the frontal transition zone between a weak  </w:t>
      </w:r>
      <w:r w:rsidR="004D1A3C" w:rsidRPr="005D4FBE">
        <w:rPr>
          <w:rFonts w:ascii="Times New Roman" w:hAnsi="Times New Roman" w:cs="Times New Roman"/>
          <w:color w:val="1C1D1E"/>
          <w:sz w:val="24"/>
          <w:szCs w:val="24"/>
          <w:shd w:val="clear" w:color="auto" w:fill="FFFFFF"/>
        </w:rPr>
        <w:t>anti-cyclonic and cyclonic eddy near St</w:t>
      </w:r>
      <w:r w:rsidR="00322395">
        <w:rPr>
          <w:rFonts w:ascii="Times New Roman" w:hAnsi="Times New Roman" w:cs="Times New Roman"/>
          <w:color w:val="1C1D1E"/>
          <w:sz w:val="24"/>
          <w:szCs w:val="24"/>
          <w:shd w:val="clear" w:color="auto" w:fill="FFFFFF"/>
        </w:rPr>
        <w:t>ation</w:t>
      </w:r>
      <w:r w:rsidR="004D1A3C" w:rsidRPr="005D4FBE">
        <w:rPr>
          <w:rFonts w:ascii="Times New Roman" w:hAnsi="Times New Roman" w:cs="Times New Roman"/>
          <w:color w:val="1C1D1E"/>
          <w:sz w:val="24"/>
          <w:szCs w:val="24"/>
          <w:shd w:val="clear" w:color="auto" w:fill="FFFFFF"/>
        </w:rPr>
        <w:t xml:space="preserve"> ALOHA. They </w:t>
      </w:r>
      <w:r w:rsidR="00047C69">
        <w:rPr>
          <w:rFonts w:ascii="Times New Roman" w:hAnsi="Times New Roman" w:cs="Times New Roman"/>
          <w:color w:val="1C1D1E"/>
          <w:sz w:val="24"/>
          <w:szCs w:val="24"/>
          <w:shd w:val="clear" w:color="auto" w:fill="FFFFFF"/>
        </w:rPr>
        <w:t>argue</w:t>
      </w:r>
      <w:r w:rsidR="00047C69" w:rsidRPr="005D4FBE">
        <w:rPr>
          <w:rFonts w:ascii="Times New Roman" w:hAnsi="Times New Roman" w:cs="Times New Roman"/>
          <w:color w:val="1C1D1E"/>
          <w:sz w:val="24"/>
          <w:szCs w:val="24"/>
          <w:shd w:val="clear" w:color="auto" w:fill="FFFFFF"/>
        </w:rPr>
        <w:t xml:space="preserve"> </w:t>
      </w:r>
      <w:r w:rsidR="004D1A3C" w:rsidRPr="005D4FBE">
        <w:rPr>
          <w:rFonts w:ascii="Times New Roman" w:hAnsi="Times New Roman" w:cs="Times New Roman"/>
          <w:color w:val="1C1D1E"/>
          <w:sz w:val="24"/>
          <w:szCs w:val="24"/>
          <w:shd w:val="clear" w:color="auto" w:fill="FFFFFF"/>
        </w:rPr>
        <w:t>that the interaction between the two edd</w:t>
      </w:r>
      <w:ins w:id="28" w:author="Seth Bushinsky" w:date="2022-05-12T10:28:00Z">
        <w:r w:rsidR="00D85BD9">
          <w:rPr>
            <w:rFonts w:ascii="Times New Roman" w:hAnsi="Times New Roman" w:cs="Times New Roman"/>
            <w:color w:val="1C1D1E"/>
            <w:sz w:val="24"/>
            <w:szCs w:val="24"/>
            <w:shd w:val="clear" w:color="auto" w:fill="FFFFFF"/>
          </w:rPr>
          <w:t>ie</w:t>
        </w:r>
      </w:ins>
      <w:del w:id="29" w:author="Seth Bushinsky" w:date="2022-05-12T10:28:00Z">
        <w:r w:rsidR="004D1A3C" w:rsidRPr="005D4FBE" w:rsidDel="00D85BD9">
          <w:rPr>
            <w:rFonts w:ascii="Times New Roman" w:hAnsi="Times New Roman" w:cs="Times New Roman"/>
            <w:color w:val="1C1D1E"/>
            <w:sz w:val="24"/>
            <w:szCs w:val="24"/>
            <w:shd w:val="clear" w:color="auto" w:fill="FFFFFF"/>
          </w:rPr>
          <w:delText>y’</w:delText>
        </w:r>
      </w:del>
      <w:r w:rsidR="004D1A3C" w:rsidRPr="005D4FBE">
        <w:rPr>
          <w:rFonts w:ascii="Times New Roman" w:hAnsi="Times New Roman" w:cs="Times New Roman"/>
          <w:color w:val="1C1D1E"/>
          <w:sz w:val="24"/>
          <w:szCs w:val="24"/>
          <w:shd w:val="clear" w:color="auto" w:fill="FFFFFF"/>
        </w:rPr>
        <w:t>s generated horizontal stirring</w:t>
      </w:r>
      <w:r w:rsidR="004D1A3C">
        <w:rPr>
          <w:rFonts w:ascii="Times New Roman" w:hAnsi="Times New Roman" w:cs="Times New Roman"/>
          <w:color w:val="1C1D1E"/>
          <w:sz w:val="24"/>
          <w:szCs w:val="24"/>
          <w:shd w:val="clear" w:color="auto" w:fill="FFFFFF"/>
        </w:rPr>
        <w:t>, i.e. sub-mesoscale frontal regions,</w:t>
      </w:r>
      <w:r w:rsidR="004D1A3C" w:rsidRPr="005D4FBE">
        <w:rPr>
          <w:rFonts w:ascii="Times New Roman" w:hAnsi="Times New Roman" w:cs="Times New Roman"/>
          <w:color w:val="1C1D1E"/>
          <w:sz w:val="24"/>
          <w:szCs w:val="24"/>
          <w:shd w:val="clear" w:color="auto" w:fill="FFFFFF"/>
        </w:rPr>
        <w:t xml:space="preserve"> that controlled the distribution of phytoplankton biomass </w:t>
      </w:r>
      <w:r w:rsidR="00D82285">
        <w:rPr>
          <w:rFonts w:ascii="Times New Roman" w:hAnsi="Times New Roman" w:cs="Times New Roman"/>
          <w:color w:val="1C1D1E"/>
          <w:sz w:val="24"/>
          <w:szCs w:val="24"/>
          <w:shd w:val="clear" w:color="auto" w:fill="FFFFFF"/>
        </w:rPr>
        <w:t xml:space="preserve">leading to </w:t>
      </w:r>
      <w:r w:rsidR="00D82285" w:rsidRPr="00D82285">
        <w:rPr>
          <w:rFonts w:ascii="Times New Roman" w:hAnsi="Times New Roman" w:cs="Times New Roman"/>
          <w:color w:val="1C1D1E"/>
          <w:sz w:val="24"/>
          <w:szCs w:val="24"/>
          <w:shd w:val="clear" w:color="auto" w:fill="FFFFFF"/>
        </w:rPr>
        <w:t xml:space="preserve">elevated chlorophyll a, particle concentrations, and export flux </w:t>
      </w:r>
      <w:r w:rsidR="00D82285">
        <w:rPr>
          <w:rFonts w:ascii="Times New Roman" w:hAnsi="Times New Roman" w:cs="Times New Roman"/>
          <w:color w:val="1C1D1E"/>
          <w:sz w:val="24"/>
          <w:szCs w:val="24"/>
          <w:shd w:val="clear" w:color="auto" w:fill="FFFFFF"/>
        </w:rPr>
        <w:t xml:space="preserve">in the frontal region where </w:t>
      </w:r>
      <w:r w:rsidR="00D82285" w:rsidRPr="00E05B8F">
        <w:rPr>
          <w:rFonts w:ascii="Times New Roman" w:hAnsi="Times New Roman" w:cs="Times New Roman"/>
          <w:i/>
          <w:color w:val="1C1D1E"/>
          <w:sz w:val="24"/>
          <w:szCs w:val="24"/>
          <w:shd w:val="clear" w:color="auto" w:fill="FFFFFF"/>
        </w:rPr>
        <w:t>Trichodesmium</w:t>
      </w:r>
      <w:r w:rsidR="00D82285">
        <w:rPr>
          <w:rFonts w:ascii="Times New Roman" w:hAnsi="Times New Roman" w:cs="Times New Roman"/>
          <w:color w:val="1C1D1E"/>
          <w:sz w:val="24"/>
          <w:szCs w:val="24"/>
          <w:shd w:val="clear" w:color="auto" w:fill="FFFFFF"/>
        </w:rPr>
        <w:t xml:space="preserve"> concentrations were elevated</w:t>
      </w:r>
      <w:r w:rsidR="004D1A3C" w:rsidRPr="005D4FBE">
        <w:rPr>
          <w:rFonts w:ascii="Times New Roman" w:hAnsi="Times New Roman" w:cs="Times New Roman"/>
          <w:color w:val="1C1D1E"/>
          <w:sz w:val="24"/>
          <w:szCs w:val="24"/>
          <w:shd w:val="clear" w:color="auto" w:fill="FFFFFF"/>
        </w:rPr>
        <w:t xml:space="preserve">. </w:t>
      </w:r>
      <w:r w:rsidR="006754A9">
        <w:rPr>
          <w:rFonts w:ascii="Times New Roman" w:hAnsi="Times New Roman" w:cs="Times New Roman"/>
          <w:sz w:val="24"/>
          <w:szCs w:val="24"/>
        </w:rPr>
        <w:t xml:space="preserve">Specifically, the </w:t>
      </w:r>
      <w:r w:rsidR="00CC73D3" w:rsidRPr="000F50B9">
        <w:rPr>
          <w:rFonts w:ascii="Times New Roman" w:hAnsi="Times New Roman" w:cs="Times New Roman"/>
          <w:sz w:val="24"/>
          <w:szCs w:val="24"/>
        </w:rPr>
        <w:t>sub-mesoscale frontal effects are twofold, (1) the upward component of sub-mesoscale fronts can transport nutrients into the euphotic zone enhancing phytoplankton growth, while (2) the downward component can subduct phytoplankton below the euphotic zone into the subsurface and ultimately drive biomass export into the deep ocean</w:t>
      </w:r>
      <w:r w:rsidR="006754A9">
        <w:rPr>
          <w:rFonts w:ascii="Times New Roman" w:hAnsi="Times New Roman" w:cs="Times New Roman"/>
          <w:sz w:val="24"/>
          <w:szCs w:val="24"/>
        </w:rPr>
        <w:t xml:space="preserve">. </w:t>
      </w:r>
      <w:r w:rsidR="00D82285">
        <w:rPr>
          <w:rFonts w:ascii="Times New Roman" w:hAnsi="Times New Roman" w:cs="Times New Roman"/>
          <w:color w:val="1C1D1E"/>
          <w:sz w:val="24"/>
          <w:szCs w:val="24"/>
          <w:shd w:val="clear" w:color="auto" w:fill="FFFFFF"/>
        </w:rPr>
        <w:t xml:space="preserve">Conversely, Wilson (2021) present </w:t>
      </w:r>
      <w:r w:rsidR="00D82285" w:rsidRPr="0023133A">
        <w:rPr>
          <w:rFonts w:ascii="Times New Roman" w:hAnsi="Times New Roman" w:cs="Times New Roman"/>
          <w:sz w:val="24"/>
          <w:szCs w:val="24"/>
        </w:rPr>
        <w:t>Biogeochemical-Argo float</w:t>
      </w:r>
      <w:r w:rsidR="00D82285">
        <w:rPr>
          <w:rFonts w:ascii="Times New Roman" w:hAnsi="Times New Roman" w:cs="Times New Roman"/>
          <w:color w:val="1C1D1E"/>
          <w:sz w:val="24"/>
          <w:szCs w:val="24"/>
          <w:shd w:val="clear" w:color="auto" w:fill="FFFFFF"/>
        </w:rPr>
        <w:t xml:space="preserve"> data near 30°N and argue</w:t>
      </w:r>
      <w:r w:rsidR="004D1A3C" w:rsidRPr="0023133A">
        <w:rPr>
          <w:rFonts w:ascii="Times New Roman" w:hAnsi="Times New Roman" w:cs="Times New Roman"/>
          <w:sz w:val="24"/>
          <w:szCs w:val="24"/>
        </w:rPr>
        <w:t xml:space="preserve"> that cyclonic eddies play an important role in mesoscale nitrate shoaling events</w:t>
      </w:r>
      <w:r w:rsidR="00D82285">
        <w:rPr>
          <w:rFonts w:ascii="Times New Roman" w:hAnsi="Times New Roman" w:cs="Times New Roman"/>
          <w:sz w:val="24"/>
          <w:szCs w:val="24"/>
        </w:rPr>
        <w:t xml:space="preserve"> (and hence injections of nitrate to the lower euphotic zone). In this study, m</w:t>
      </w:r>
      <w:r w:rsidR="004D1A3C" w:rsidRPr="0023133A">
        <w:rPr>
          <w:rFonts w:ascii="Times New Roman" w:hAnsi="Times New Roman" w:cs="Times New Roman"/>
          <w:sz w:val="24"/>
          <w:szCs w:val="24"/>
        </w:rPr>
        <w:t>ost of these nitracline shoaling events</w:t>
      </w:r>
      <w:r w:rsidR="00D82285">
        <w:rPr>
          <w:rFonts w:ascii="Times New Roman" w:hAnsi="Times New Roman" w:cs="Times New Roman"/>
          <w:sz w:val="24"/>
          <w:szCs w:val="24"/>
        </w:rPr>
        <w:t xml:space="preserve"> (7 of 8) were </w:t>
      </w:r>
      <w:r w:rsidR="004D1A3C" w:rsidRPr="0023133A">
        <w:rPr>
          <w:rFonts w:ascii="Times New Roman" w:hAnsi="Times New Roman" w:cs="Times New Roman"/>
          <w:sz w:val="24"/>
          <w:szCs w:val="24"/>
        </w:rPr>
        <w:t>associated with cyclonic eddies</w:t>
      </w:r>
      <w:r w:rsidR="00EF5340">
        <w:rPr>
          <w:rFonts w:ascii="Times New Roman" w:hAnsi="Times New Roman" w:cs="Times New Roman"/>
          <w:sz w:val="24"/>
          <w:szCs w:val="24"/>
        </w:rPr>
        <w:t xml:space="preserve"> during phases of </w:t>
      </w:r>
      <w:r w:rsidR="00EF5340" w:rsidRPr="0023133A">
        <w:rPr>
          <w:rFonts w:ascii="Times New Roman" w:hAnsi="Times New Roman" w:cs="Times New Roman"/>
          <w:sz w:val="24"/>
          <w:szCs w:val="24"/>
        </w:rPr>
        <w:t xml:space="preserve">eddy shedding, merging, </w:t>
      </w:r>
      <w:r w:rsidR="00EF5340">
        <w:rPr>
          <w:rFonts w:ascii="Times New Roman" w:hAnsi="Times New Roman" w:cs="Times New Roman"/>
          <w:sz w:val="24"/>
          <w:szCs w:val="24"/>
        </w:rPr>
        <w:t xml:space="preserve">or during periods when eddy </w:t>
      </w:r>
      <w:r w:rsidR="00EF5340">
        <w:rPr>
          <w:rFonts w:ascii="Times New Roman" w:hAnsi="Times New Roman" w:cs="Times New Roman"/>
          <w:sz w:val="24"/>
          <w:szCs w:val="24"/>
        </w:rPr>
        <w:lastRenderedPageBreak/>
        <w:t xml:space="preserve">speed changed significantly </w:t>
      </w:r>
      <w:r w:rsidR="00EF5340">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sidR="00EF5340">
        <w:rPr>
          <w:rFonts w:ascii="Times New Roman" w:hAnsi="Times New Roman" w:cs="Times New Roman"/>
          <w:sz w:val="24"/>
          <w:szCs w:val="24"/>
        </w:rPr>
        <w:fldChar w:fldCharType="separate"/>
      </w:r>
      <w:r w:rsidR="005248BA">
        <w:rPr>
          <w:rFonts w:ascii="Times New Roman" w:hAnsi="Times New Roman" w:cs="Times New Roman"/>
          <w:noProof/>
          <w:sz w:val="24"/>
          <w:szCs w:val="24"/>
        </w:rPr>
        <w:t>(39)</w:t>
      </w:r>
      <w:r w:rsidR="00EF5340">
        <w:rPr>
          <w:rFonts w:ascii="Times New Roman" w:hAnsi="Times New Roman" w:cs="Times New Roman"/>
          <w:sz w:val="24"/>
          <w:szCs w:val="24"/>
        </w:rPr>
        <w:fldChar w:fldCharType="end"/>
      </w:r>
      <w:r w:rsidR="00EF5340" w:rsidRPr="0023133A">
        <w:rPr>
          <w:rFonts w:ascii="Times New Roman" w:hAnsi="Times New Roman" w:cs="Times New Roman"/>
          <w:sz w:val="24"/>
          <w:szCs w:val="24"/>
        </w:rPr>
        <w:t xml:space="preserve">. </w:t>
      </w:r>
      <w:r w:rsidR="00CC73D3">
        <w:rPr>
          <w:rFonts w:ascii="Times New Roman" w:hAnsi="Times New Roman" w:cs="Times New Roman"/>
          <w:sz w:val="24"/>
          <w:szCs w:val="24"/>
        </w:rPr>
        <w:t xml:space="preserve">These nitrate injection events </w:t>
      </w:r>
      <w:r w:rsidR="00D82285">
        <w:rPr>
          <w:rFonts w:ascii="Times New Roman" w:hAnsi="Times New Roman" w:cs="Times New Roman"/>
          <w:sz w:val="24"/>
          <w:szCs w:val="24"/>
        </w:rPr>
        <w:t>were</w:t>
      </w:r>
      <w:r w:rsidR="00D82285" w:rsidRPr="0023133A">
        <w:rPr>
          <w:rFonts w:ascii="Times New Roman" w:hAnsi="Times New Roman" w:cs="Times New Roman"/>
          <w:sz w:val="24"/>
          <w:szCs w:val="24"/>
        </w:rPr>
        <w:t xml:space="preserve"> </w:t>
      </w:r>
      <w:r w:rsidR="004D1A3C" w:rsidRPr="0023133A">
        <w:rPr>
          <w:rFonts w:ascii="Times New Roman" w:hAnsi="Times New Roman" w:cs="Times New Roman"/>
          <w:sz w:val="24"/>
          <w:szCs w:val="24"/>
        </w:rPr>
        <w:t xml:space="preserve">followed by increased surface </w:t>
      </w:r>
      <w:r w:rsidR="00EF5340" w:rsidRPr="00F1755B">
        <w:rPr>
          <w:rFonts w:ascii="Times New Roman" w:hAnsi="Times New Roman" w:cs="Times New Roman"/>
          <w:sz w:val="24"/>
          <w:szCs w:val="24"/>
        </w:rPr>
        <w:t>CHL</w:t>
      </w:r>
      <w:r w:rsidR="00EF5340" w:rsidRPr="00F1755B">
        <w:rPr>
          <w:rFonts w:ascii="Times New Roman" w:hAnsi="Times New Roman" w:cs="Times New Roman"/>
          <w:sz w:val="24"/>
          <w:szCs w:val="24"/>
          <w:vertAlign w:val="subscript"/>
        </w:rPr>
        <w:t>sat</w:t>
      </w:r>
      <w:r w:rsidR="004D1A3C" w:rsidRPr="0023133A">
        <w:rPr>
          <w:rFonts w:ascii="Times New Roman" w:hAnsi="Times New Roman" w:cs="Times New Roman"/>
          <w:sz w:val="24"/>
          <w:szCs w:val="24"/>
        </w:rPr>
        <w:t xml:space="preserve">. </w:t>
      </w:r>
    </w:p>
    <w:p w14:paraId="1F8AC33C" w14:textId="4B2B0AB2" w:rsidR="00B471F4" w:rsidRDefault="00B471F4" w:rsidP="0010114A">
      <w:pPr>
        <w:spacing w:line="480" w:lineRule="auto"/>
        <w:ind w:firstLine="720"/>
        <w:jc w:val="both"/>
        <w:rPr>
          <w:rFonts w:ascii="Times New Roman" w:hAnsi="Times New Roman" w:cs="Times New Roman"/>
          <w:sz w:val="24"/>
          <w:szCs w:val="24"/>
        </w:rPr>
      </w:pPr>
      <w:commentRangeStart w:id="30"/>
      <w:r>
        <w:rPr>
          <w:rFonts w:ascii="Times New Roman" w:hAnsi="Times New Roman" w:cs="Times New Roman"/>
          <w:sz w:val="24"/>
          <w:szCs w:val="24"/>
        </w:rPr>
        <w:t xml:space="preserve">From a top-down perspective, once blooms have been initiated, </w:t>
      </w:r>
      <w:proofErr w:type="spellStart"/>
      <w:r>
        <w:rPr>
          <w:rFonts w:ascii="Times New Roman" w:hAnsi="Times New Roman" w:cs="Times New Roman"/>
          <w:sz w:val="24"/>
          <w:szCs w:val="24"/>
        </w:rPr>
        <w:t>Lehahn</w:t>
      </w:r>
      <w:proofErr w:type="spellEnd"/>
      <w:r>
        <w:rPr>
          <w:rFonts w:ascii="Times New Roman" w:hAnsi="Times New Roman" w:cs="Times New Roman"/>
          <w:sz w:val="24"/>
          <w:szCs w:val="24"/>
        </w:rPr>
        <w:t xml:space="preserve"> et al.</w:t>
      </w:r>
      <w:r>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use a simple ecosystem model to show that “</w:t>
      </w:r>
      <w:r w:rsidRPr="00B471F4">
        <w:rPr>
          <w:rFonts w:ascii="Times New Roman" w:hAnsi="Times New Roman" w:cs="Times New Roman"/>
          <w:sz w:val="24"/>
          <w:szCs w:val="24"/>
        </w:rPr>
        <w:t>dispersion/dilution of fine-scale nutrient-enriched water may regulate the dynamics of nutrients–phytoplankton–zooplankton ecosystems and enhance accumulation of photosynthetic biomass in low-nutrient oceanic environments</w:t>
      </w:r>
      <w:r>
        <w:rPr>
          <w:rFonts w:ascii="Times New Roman" w:hAnsi="Times New Roman" w:cs="Times New Roman"/>
          <w:sz w:val="24"/>
          <w:szCs w:val="24"/>
        </w:rPr>
        <w:t xml:space="preserve">.” </w:t>
      </w:r>
      <w:commentRangeEnd w:id="30"/>
      <w:r w:rsidR="00D85BD9">
        <w:rPr>
          <w:rStyle w:val="CommentReference"/>
        </w:rPr>
        <w:commentReference w:id="30"/>
      </w:r>
    </w:p>
    <w:p w14:paraId="0637F365" w14:textId="3B5CD1F0" w:rsidR="00C92C90" w:rsidRDefault="006754A9" w:rsidP="00160E2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While many of the past studies of bloom dynamics in the NPSG/NEPSG have focused on the </w:t>
      </w:r>
      <w:bookmarkEnd w:id="21"/>
      <w:bookmarkEnd w:id="25"/>
      <w:bookmarkEnd w:id="26"/>
      <w:r>
        <w:rPr>
          <w:rFonts w:ascii="Times New Roman" w:hAnsi="Times New Roman" w:cs="Times New Roman"/>
          <w:sz w:val="24"/>
          <w:szCs w:val="24"/>
        </w:rPr>
        <w:t>p</w:t>
      </w:r>
      <w:r w:rsidR="00EC6C9A" w:rsidRPr="003A6DA8">
        <w:rPr>
          <w:rFonts w:ascii="Times New Roman" w:hAnsi="Times New Roman" w:cs="Times New Roman"/>
          <w:sz w:val="24"/>
          <w:szCs w:val="24"/>
        </w:rPr>
        <w:t xml:space="preserve">otential biophysical drivers </w:t>
      </w:r>
      <w:r>
        <w:rPr>
          <w:rFonts w:ascii="Times New Roman" w:hAnsi="Times New Roman" w:cs="Times New Roman"/>
          <w:sz w:val="24"/>
          <w:szCs w:val="24"/>
        </w:rPr>
        <w:t>of</w:t>
      </w:r>
      <w:r w:rsidR="00EC6C9A" w:rsidRPr="003A6DA8">
        <w:rPr>
          <w:rFonts w:ascii="Times New Roman" w:hAnsi="Times New Roman" w:cs="Times New Roman"/>
          <w:sz w:val="24"/>
          <w:szCs w:val="24"/>
        </w:rPr>
        <w:t xml:space="preserve"> </w:t>
      </w:r>
      <w:r w:rsidR="000C12B8">
        <w:rPr>
          <w:rFonts w:ascii="Times New Roman" w:hAnsi="Times New Roman" w:cs="Times New Roman"/>
          <w:sz w:val="24"/>
          <w:szCs w:val="24"/>
        </w:rPr>
        <w:t>phytoplankton</w:t>
      </w:r>
      <w:r w:rsidR="000C12B8" w:rsidRPr="003A6DA8">
        <w:rPr>
          <w:rFonts w:ascii="Times New Roman" w:hAnsi="Times New Roman" w:cs="Times New Roman"/>
          <w:sz w:val="24"/>
          <w:szCs w:val="24"/>
        </w:rPr>
        <w:t xml:space="preserve"> </w:t>
      </w:r>
      <w:r w:rsidR="00D95D5C">
        <w:rPr>
          <w:rFonts w:ascii="Times New Roman" w:hAnsi="Times New Roman" w:cs="Times New Roman"/>
          <w:sz w:val="24"/>
          <w:szCs w:val="24"/>
        </w:rPr>
        <w:t>blooms</w:t>
      </w:r>
      <w:r>
        <w:rPr>
          <w:rFonts w:ascii="Times New Roman" w:hAnsi="Times New Roman" w:cs="Times New Roman"/>
          <w:sz w:val="24"/>
          <w:szCs w:val="24"/>
        </w:rPr>
        <w:t xml:space="preserve"> using a threshold approach, ( e.g. CHL&gt; 0.15 mg m</w:t>
      </w:r>
      <w:r w:rsidRPr="00E05B8F">
        <w:rPr>
          <w:rFonts w:ascii="Times New Roman" w:hAnsi="Times New Roman" w:cs="Times New Roman"/>
          <w:sz w:val="24"/>
          <w:szCs w:val="24"/>
          <w:vertAlign w:val="superscript"/>
        </w:rPr>
        <w:t>-3</w:t>
      </w:r>
      <w:r>
        <w:rPr>
          <w:rFonts w:ascii="Times New Roman" w:hAnsi="Times New Roman" w:cs="Times New Roman"/>
          <w:sz w:val="24"/>
          <w:szCs w:val="24"/>
        </w:rPr>
        <w:t xml:space="preserve"> is a bloom)</w:t>
      </w:r>
      <w:r w:rsidR="005A52E0">
        <w:rPr>
          <w:rFonts w:ascii="Times New Roman" w:hAnsi="Times New Roman" w:cs="Times New Roman"/>
          <w:sz w:val="24"/>
          <w:szCs w:val="24"/>
        </w:rPr>
        <w:t>,</w:t>
      </w:r>
      <w:r w:rsidR="00EC6C9A" w:rsidRPr="003A6DA8">
        <w:rPr>
          <w:rFonts w:ascii="Times New Roman" w:hAnsi="Times New Roman" w:cs="Times New Roman"/>
          <w:sz w:val="24"/>
          <w:szCs w:val="24"/>
        </w:rPr>
        <w:t xml:space="preserve"> </w:t>
      </w:r>
      <w:r>
        <w:rPr>
          <w:rFonts w:ascii="Times New Roman" w:hAnsi="Times New Roman" w:cs="Times New Roman"/>
          <w:sz w:val="24"/>
          <w:szCs w:val="24"/>
        </w:rPr>
        <w:t xml:space="preserve">none have explicitly addressed the fact that </w:t>
      </w:r>
      <w:r w:rsidR="000C12B8">
        <w:rPr>
          <w:rFonts w:ascii="Times New Roman" w:hAnsi="Times New Roman" w:cs="Times New Roman"/>
          <w:sz w:val="24"/>
          <w:szCs w:val="24"/>
        </w:rPr>
        <w:t xml:space="preserve">the seasonal </w:t>
      </w:r>
      <w:proofErr w:type="spellStart"/>
      <w:r w:rsidR="00B70A9C">
        <w:rPr>
          <w:rFonts w:ascii="Times New Roman" w:hAnsi="Times New Roman" w:cs="Times New Roman"/>
          <w:sz w:val="24"/>
          <w:szCs w:val="24"/>
        </w:rPr>
        <w:t>phot</w:t>
      </w:r>
      <w:r>
        <w:rPr>
          <w:rFonts w:ascii="Times New Roman" w:hAnsi="Times New Roman" w:cs="Times New Roman"/>
          <w:sz w:val="24"/>
          <w:szCs w:val="24"/>
        </w:rPr>
        <w:t>o</w:t>
      </w:r>
      <w:r w:rsidR="00B70A9C">
        <w:rPr>
          <w:rFonts w:ascii="Times New Roman" w:hAnsi="Times New Roman" w:cs="Times New Roman"/>
          <w:sz w:val="24"/>
          <w:szCs w:val="24"/>
        </w:rPr>
        <w:t>acclimation</w:t>
      </w:r>
      <w:proofErr w:type="spellEnd"/>
      <w:r w:rsidR="000C12B8">
        <w:rPr>
          <w:rFonts w:ascii="Times New Roman" w:hAnsi="Times New Roman" w:cs="Times New Roman"/>
          <w:sz w:val="24"/>
          <w:szCs w:val="24"/>
        </w:rPr>
        <w:t xml:space="preserve"> is a strong component of the CHL signal in the subtropics </w:t>
      </w:r>
      <w:r w:rsidR="000C12B8">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&lt;EndNote&gt;&lt;Cite&gt;&lt;Author&gt;Campbell&lt;/Author&gt;&lt;Year&gt;1997&lt;/Year&gt;&lt;RecNum&gt;41&lt;/RecNum&gt;&lt;DisplayText&gt;(11, 12)&lt;/DisplayText&gt;&lt;record&gt;&lt;rec-number&gt;41&lt;/rec-number&gt;&lt;foreign-keys&gt;&lt;key app="EN" db-id="a9t90r5t8a2pwhexfa659rfa20tdz2w9w0we" timestamp="1645663703"&gt;41&lt;/key&gt;&lt;/foreign-keys&gt;&lt;ref-type name="Journal Article"&gt;17&lt;/ref-type&gt;&lt;contributors&gt;&lt;authors&gt;&lt;author&gt;Campbell, Lisa&lt;/author&gt;&lt;author&gt;Liu, Hongbin&lt;/author&gt;&lt;author&gt;Nolla, Hector A&lt;/author&gt;&lt;author&gt;Vaulot, Daniel&lt;/author&gt;&lt;/authors&gt;&lt;/contributors&gt;&lt;titles&gt;&lt;title&gt;Annual variability of phytoplankton and bacteria in the subtropical North Pacific Ocean at Station ALOHA during the 1991–1994 ENSO event&lt;/title&gt;&lt;secondary-title&gt;Deep Sea Research Part I: Oceanographic Research Papers&lt;/secondary-title&gt;&lt;/titles&gt;&lt;periodical&gt;&lt;full-title&gt;Deep Sea Research Part I: Oceanographic Research Papers&lt;/full-title&gt;&lt;/periodical&gt;&lt;pages&gt;167-192&lt;/pages&gt;&lt;volume&gt;44&lt;/volume&gt;&lt;number&gt;2&lt;/number&gt;&lt;dates&gt;&lt;year&gt;1997&lt;/year&gt;&lt;/dates&gt;&lt;isbn&gt;0967-0637&lt;/isbn&gt;&lt;urls&gt;&lt;/urls&gt;&lt;/record&gt;&lt;/Cite&gt;&lt;Cite&gt;&lt;Author&gt;Graff&lt;/Author&gt;&lt;Year&gt;2016&lt;/Year&gt;&lt;RecNum&gt;57&lt;/RecNum&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0C12B8">
        <w:rPr>
          <w:rFonts w:ascii="Times New Roman" w:hAnsi="Times New Roman" w:cs="Times New Roman"/>
          <w:sz w:val="24"/>
          <w:szCs w:val="24"/>
        </w:rPr>
        <w:fldChar w:fldCharType="separate"/>
      </w:r>
      <w:r w:rsidR="005248BA">
        <w:rPr>
          <w:rFonts w:ascii="Times New Roman" w:hAnsi="Times New Roman" w:cs="Times New Roman"/>
          <w:noProof/>
          <w:sz w:val="24"/>
          <w:szCs w:val="24"/>
        </w:rPr>
        <w:t>(11, 12)</w:t>
      </w:r>
      <w:r w:rsidR="000C12B8">
        <w:rPr>
          <w:rFonts w:ascii="Times New Roman" w:hAnsi="Times New Roman" w:cs="Times New Roman"/>
          <w:sz w:val="24"/>
          <w:szCs w:val="24"/>
        </w:rPr>
        <w:fldChar w:fldCharType="end"/>
      </w:r>
      <w:r w:rsidR="00EC6C9A" w:rsidRPr="003A6DA8">
        <w:rPr>
          <w:rFonts w:ascii="Times New Roman" w:hAnsi="Times New Roman" w:cs="Times New Roman"/>
          <w:sz w:val="24"/>
          <w:szCs w:val="24"/>
        </w:rPr>
        <w:t xml:space="preserve">. </w:t>
      </w:r>
      <w:r w:rsidR="000C184A" w:rsidRPr="000C184A">
        <w:rPr>
          <w:rFonts w:ascii="Times New Roman" w:hAnsi="Times New Roman" w:cs="Times New Roman"/>
          <w:sz w:val="24"/>
          <w:szCs w:val="24"/>
        </w:rPr>
        <w:t xml:space="preserve"> </w:t>
      </w:r>
      <w:bookmarkStart w:id="31" w:name="_Hlk98505292"/>
      <w:r>
        <w:rPr>
          <w:rFonts w:ascii="Times New Roman" w:hAnsi="Times New Roman" w:cs="Times New Roman"/>
          <w:sz w:val="24"/>
          <w:szCs w:val="24"/>
        </w:rPr>
        <w:t>T</w:t>
      </w:r>
      <w:r w:rsidR="000C12B8">
        <w:rPr>
          <w:rFonts w:ascii="Times New Roman" w:hAnsi="Times New Roman" w:cs="Times New Roman"/>
          <w:sz w:val="24"/>
          <w:szCs w:val="24"/>
        </w:rPr>
        <w:t xml:space="preserve">he process of </w:t>
      </w:r>
      <w:r w:rsidR="003876D1">
        <w:rPr>
          <w:rFonts w:ascii="Times New Roman" w:hAnsi="Times New Roman" w:cs="Times New Roman"/>
          <w:sz w:val="24"/>
          <w:szCs w:val="24"/>
        </w:rPr>
        <w:t>photo-acclimation</w:t>
      </w:r>
      <w:r w:rsidR="000C12B8">
        <w:rPr>
          <w:rFonts w:ascii="Times New Roman" w:hAnsi="Times New Roman" w:cs="Times New Roman"/>
          <w:sz w:val="24"/>
          <w:szCs w:val="24"/>
        </w:rPr>
        <w:t>, where</w:t>
      </w:r>
      <w:del w:id="32" w:author="Seth Bushinsky" w:date="2022-05-12T10:31:00Z">
        <w:r w:rsidR="000C12B8" w:rsidDel="008E5E79">
          <w:rPr>
            <w:rFonts w:ascii="Times New Roman" w:hAnsi="Times New Roman" w:cs="Times New Roman"/>
            <w:sz w:val="24"/>
            <w:szCs w:val="24"/>
          </w:rPr>
          <w:delText>as</w:delText>
        </w:r>
      </w:del>
      <w:r w:rsidR="000C12B8">
        <w:rPr>
          <w:rFonts w:ascii="Times New Roman" w:hAnsi="Times New Roman" w:cs="Times New Roman"/>
          <w:sz w:val="24"/>
          <w:szCs w:val="24"/>
        </w:rPr>
        <w:t xml:space="preserve"> phytoplankton modify their </w:t>
      </w:r>
      <w:r w:rsidR="006A5E41">
        <w:rPr>
          <w:rFonts w:ascii="Times New Roman" w:hAnsi="Times New Roman" w:cs="Times New Roman"/>
          <w:sz w:val="24"/>
          <w:szCs w:val="24"/>
        </w:rPr>
        <w:t xml:space="preserve">cellular pigment </w:t>
      </w:r>
      <w:r w:rsidR="00C75F85">
        <w:rPr>
          <w:rFonts w:ascii="Times New Roman" w:hAnsi="Times New Roman" w:cs="Times New Roman"/>
          <w:sz w:val="24"/>
          <w:szCs w:val="24"/>
        </w:rPr>
        <w:t>concentrations in</w:t>
      </w:r>
      <w:r w:rsidR="000C12B8">
        <w:rPr>
          <w:rFonts w:ascii="Times New Roman" w:hAnsi="Times New Roman" w:cs="Times New Roman"/>
          <w:sz w:val="24"/>
          <w:szCs w:val="24"/>
        </w:rPr>
        <w:t xml:space="preserve"> response to the seasonal cycle of insolation, </w:t>
      </w:r>
      <w:r>
        <w:rPr>
          <w:rFonts w:ascii="Times New Roman" w:hAnsi="Times New Roman" w:cs="Times New Roman"/>
          <w:sz w:val="24"/>
          <w:szCs w:val="24"/>
        </w:rPr>
        <w:t xml:space="preserve">leads to lower mean CHL values in summer months with the highest irradiance and highest mean CHL in lower light winter months. Consideration of these processes, and removal of the seasonal trend, may lead to a clearer relationship between CHL anomalies (~blooms) and </w:t>
      </w:r>
      <w:r w:rsidR="000C12B8">
        <w:rPr>
          <w:rFonts w:ascii="Times New Roman" w:hAnsi="Times New Roman" w:cs="Times New Roman"/>
          <w:sz w:val="24"/>
          <w:szCs w:val="24"/>
        </w:rPr>
        <w:t>mesoscale eddies or frontal features. In accordance with Wilson et al. (</w:t>
      </w:r>
      <w:r w:rsidR="00C51433">
        <w:rPr>
          <w:rFonts w:ascii="Times New Roman" w:hAnsi="Times New Roman" w:cs="Times New Roman"/>
          <w:sz w:val="24"/>
          <w:szCs w:val="24"/>
        </w:rPr>
        <w:t>2021</w:t>
      </w:r>
      <w:r w:rsidR="000C12B8">
        <w:rPr>
          <w:rFonts w:ascii="Times New Roman" w:hAnsi="Times New Roman" w:cs="Times New Roman"/>
          <w:sz w:val="24"/>
          <w:szCs w:val="24"/>
        </w:rPr>
        <w:t>), we r</w:t>
      </w:r>
      <w:r w:rsidR="00C92C90" w:rsidRPr="00C92C90">
        <w:rPr>
          <w:rFonts w:ascii="Times New Roman" w:hAnsi="Times New Roman" w:cs="Times New Roman"/>
          <w:sz w:val="24"/>
          <w:szCs w:val="24"/>
        </w:rPr>
        <w:t>ecognize that the underly</w:t>
      </w:r>
      <w:r w:rsidR="000C184A">
        <w:rPr>
          <w:rFonts w:ascii="Times New Roman" w:hAnsi="Times New Roman" w:cs="Times New Roman"/>
          <w:sz w:val="24"/>
          <w:szCs w:val="24"/>
        </w:rPr>
        <w:t>ing</w:t>
      </w:r>
      <w:r w:rsidR="00C92C90" w:rsidRPr="00C92C90">
        <w:rPr>
          <w:rFonts w:ascii="Times New Roman" w:hAnsi="Times New Roman" w:cs="Times New Roman"/>
          <w:sz w:val="24"/>
          <w:szCs w:val="24"/>
        </w:rPr>
        <w:t xml:space="preserve"> bloom mechanisms </w:t>
      </w:r>
      <w:r w:rsidR="000C184A">
        <w:rPr>
          <w:rFonts w:ascii="Times New Roman" w:hAnsi="Times New Roman" w:cs="Times New Roman"/>
          <w:sz w:val="24"/>
          <w:szCs w:val="24"/>
        </w:rPr>
        <w:t xml:space="preserve">likely </w:t>
      </w:r>
      <w:r w:rsidR="00C92C90" w:rsidRPr="00C92C90">
        <w:rPr>
          <w:rFonts w:ascii="Times New Roman" w:hAnsi="Times New Roman" w:cs="Times New Roman"/>
          <w:sz w:val="24"/>
          <w:szCs w:val="24"/>
        </w:rPr>
        <w:t xml:space="preserve">differ between </w:t>
      </w:r>
      <w:r w:rsidR="00560DF8">
        <w:rPr>
          <w:rFonts w:ascii="Times New Roman" w:hAnsi="Times New Roman" w:cs="Times New Roman"/>
          <w:sz w:val="24"/>
          <w:szCs w:val="24"/>
        </w:rPr>
        <w:t>30°N</w:t>
      </w:r>
      <w:r w:rsidR="00C92C90" w:rsidRPr="00C92C90">
        <w:rPr>
          <w:rFonts w:ascii="Times New Roman" w:hAnsi="Times New Roman" w:cs="Times New Roman"/>
          <w:sz w:val="24"/>
          <w:szCs w:val="24"/>
        </w:rPr>
        <w:t xml:space="preserve"> and </w:t>
      </w:r>
      <w:r w:rsidR="00322395">
        <w:rPr>
          <w:rFonts w:ascii="Times New Roman" w:hAnsi="Times New Roman" w:cs="Times New Roman"/>
          <w:sz w:val="24"/>
          <w:szCs w:val="24"/>
        </w:rPr>
        <w:t>Station</w:t>
      </w:r>
      <w:r w:rsidR="00C92C90" w:rsidRPr="00C92C90">
        <w:rPr>
          <w:rFonts w:ascii="Times New Roman" w:hAnsi="Times New Roman" w:cs="Times New Roman"/>
          <w:sz w:val="24"/>
          <w:szCs w:val="24"/>
        </w:rPr>
        <w:t xml:space="preserve"> ALOHA, </w:t>
      </w:r>
      <w:r w:rsidR="00B80D81">
        <w:rPr>
          <w:rFonts w:ascii="Times New Roman" w:hAnsi="Times New Roman" w:cs="Times New Roman"/>
          <w:sz w:val="24"/>
          <w:szCs w:val="24"/>
        </w:rPr>
        <w:t xml:space="preserve">and so we have attempted to </w:t>
      </w:r>
      <w:r w:rsidR="00A3080A">
        <w:rPr>
          <w:rFonts w:ascii="Times New Roman" w:hAnsi="Times New Roman" w:cs="Times New Roman"/>
          <w:sz w:val="24"/>
          <w:szCs w:val="24"/>
        </w:rPr>
        <w:t xml:space="preserve"> </w:t>
      </w:r>
      <w:r w:rsidR="00C92C90" w:rsidRPr="00C92C90">
        <w:rPr>
          <w:rFonts w:ascii="Times New Roman" w:hAnsi="Times New Roman" w:cs="Times New Roman"/>
          <w:sz w:val="24"/>
          <w:szCs w:val="24"/>
        </w:rPr>
        <w:t xml:space="preserve">construct a </w:t>
      </w:r>
      <w:r w:rsidR="00B471F4">
        <w:rPr>
          <w:rFonts w:ascii="Times New Roman" w:hAnsi="Times New Roman" w:cs="Times New Roman"/>
          <w:sz w:val="24"/>
          <w:szCs w:val="24"/>
        </w:rPr>
        <w:t>approach</w:t>
      </w:r>
      <w:r w:rsidR="00C92C90" w:rsidRPr="00C92C90">
        <w:rPr>
          <w:rFonts w:ascii="Times New Roman" w:hAnsi="Times New Roman" w:cs="Times New Roman"/>
          <w:sz w:val="24"/>
          <w:szCs w:val="24"/>
        </w:rPr>
        <w:t xml:space="preserve"> that similarly addresses </w:t>
      </w:r>
      <w:r w:rsidR="00B471F4">
        <w:rPr>
          <w:rFonts w:ascii="Times New Roman" w:hAnsi="Times New Roman" w:cs="Times New Roman"/>
          <w:sz w:val="24"/>
          <w:szCs w:val="24"/>
        </w:rPr>
        <w:t xml:space="preserve">drivers of biomass accumulation in </w:t>
      </w:r>
      <w:r w:rsidR="00C92C90" w:rsidRPr="00C92C90">
        <w:rPr>
          <w:rFonts w:ascii="Times New Roman" w:hAnsi="Times New Roman" w:cs="Times New Roman"/>
          <w:sz w:val="24"/>
          <w:szCs w:val="24"/>
        </w:rPr>
        <w:t>both regions</w:t>
      </w:r>
      <w:r w:rsidR="00561BA6">
        <w:rPr>
          <w:rFonts w:ascii="Times New Roman" w:hAnsi="Times New Roman" w:cs="Times New Roman"/>
          <w:sz w:val="24"/>
          <w:szCs w:val="24"/>
        </w:rPr>
        <w:t xml:space="preserve"> </w:t>
      </w:r>
      <w:r w:rsidR="00561BA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sidR="00561BA6">
        <w:rPr>
          <w:rFonts w:ascii="Times New Roman" w:hAnsi="Times New Roman" w:cs="Times New Roman"/>
          <w:sz w:val="24"/>
          <w:szCs w:val="24"/>
        </w:rPr>
        <w:fldChar w:fldCharType="separate"/>
      </w:r>
      <w:r w:rsidR="005248BA">
        <w:rPr>
          <w:rFonts w:ascii="Times New Roman" w:hAnsi="Times New Roman" w:cs="Times New Roman"/>
          <w:noProof/>
          <w:sz w:val="24"/>
          <w:szCs w:val="24"/>
        </w:rPr>
        <w:t>(39)</w:t>
      </w:r>
      <w:r w:rsidR="00561BA6">
        <w:rPr>
          <w:rFonts w:ascii="Times New Roman" w:hAnsi="Times New Roman" w:cs="Times New Roman"/>
          <w:sz w:val="24"/>
          <w:szCs w:val="24"/>
        </w:rPr>
        <w:fldChar w:fldCharType="end"/>
      </w:r>
      <w:r w:rsidR="00C92C90" w:rsidRPr="00C92C90">
        <w:rPr>
          <w:rFonts w:ascii="Times New Roman" w:hAnsi="Times New Roman" w:cs="Times New Roman"/>
          <w:sz w:val="24"/>
          <w:szCs w:val="24"/>
        </w:rPr>
        <w:t xml:space="preserve">. </w:t>
      </w:r>
      <w:r w:rsidR="00A03755">
        <w:rPr>
          <w:rFonts w:ascii="Times New Roman" w:hAnsi="Times New Roman" w:cs="Times New Roman"/>
          <w:sz w:val="24"/>
          <w:szCs w:val="24"/>
        </w:rPr>
        <w:t xml:space="preserve">We achieve this </w:t>
      </w:r>
      <w:r w:rsidR="00A03755" w:rsidRPr="00C92C90">
        <w:rPr>
          <w:rFonts w:ascii="Times New Roman" w:hAnsi="Times New Roman" w:cs="Times New Roman"/>
          <w:sz w:val="24"/>
          <w:szCs w:val="24"/>
        </w:rPr>
        <w:t xml:space="preserve">by </w:t>
      </w:r>
      <w:r w:rsidR="0010290C">
        <w:rPr>
          <w:rFonts w:ascii="Times New Roman" w:hAnsi="Times New Roman" w:cs="Times New Roman"/>
          <w:sz w:val="24"/>
          <w:szCs w:val="24"/>
        </w:rPr>
        <w:t xml:space="preserve">defining a bloom threshold </w:t>
      </w:r>
      <w:r w:rsidR="00134326">
        <w:rPr>
          <w:rFonts w:ascii="Times New Roman" w:hAnsi="Times New Roman" w:cs="Times New Roman"/>
          <w:sz w:val="24"/>
          <w:szCs w:val="24"/>
        </w:rPr>
        <w:t>based on the seasonally</w:t>
      </w:r>
      <w:r w:rsidR="003876D1">
        <w:rPr>
          <w:rFonts w:ascii="Times New Roman" w:hAnsi="Times New Roman" w:cs="Times New Roman"/>
          <w:sz w:val="24"/>
          <w:szCs w:val="24"/>
        </w:rPr>
        <w:t xml:space="preserve"> (photo-acclimation)</w:t>
      </w:r>
      <w:r w:rsidR="00134326">
        <w:rPr>
          <w:rFonts w:ascii="Times New Roman" w:hAnsi="Times New Roman" w:cs="Times New Roman"/>
          <w:sz w:val="24"/>
          <w:szCs w:val="24"/>
        </w:rPr>
        <w:t xml:space="preserve"> detrended </w:t>
      </w:r>
      <w:proofErr w:type="spellStart"/>
      <w:r w:rsidR="00134326">
        <w:rPr>
          <w:rFonts w:ascii="Times New Roman" w:hAnsi="Times New Roman" w:cs="Times New Roman"/>
          <w:sz w:val="24"/>
          <w:szCs w:val="24"/>
        </w:rPr>
        <w:t>CHL</w:t>
      </w:r>
      <w:r w:rsidR="00C51433">
        <w:rPr>
          <w:rFonts w:ascii="Times New Roman" w:hAnsi="Times New Roman" w:cs="Times New Roman"/>
          <w:sz w:val="24"/>
          <w:szCs w:val="24"/>
          <w:vertAlign w:val="subscript"/>
        </w:rPr>
        <w:t>sat</w:t>
      </w:r>
      <w:proofErr w:type="spellEnd"/>
      <w:r w:rsidR="00134326">
        <w:rPr>
          <w:rFonts w:ascii="Times New Roman" w:hAnsi="Times New Roman" w:cs="Times New Roman"/>
          <w:sz w:val="24"/>
          <w:szCs w:val="24"/>
        </w:rPr>
        <w:t xml:space="preserve"> </w:t>
      </w:r>
      <w:r w:rsidR="003876D1">
        <w:rPr>
          <w:rFonts w:ascii="Times New Roman" w:hAnsi="Times New Roman" w:cs="Times New Roman"/>
          <w:sz w:val="24"/>
          <w:szCs w:val="24"/>
        </w:rPr>
        <w:t>fields</w:t>
      </w:r>
      <w:r w:rsidR="00134326">
        <w:rPr>
          <w:rFonts w:ascii="Times New Roman" w:hAnsi="Times New Roman" w:cs="Times New Roman"/>
          <w:sz w:val="24"/>
          <w:szCs w:val="24"/>
        </w:rPr>
        <w:t xml:space="preserve">, and </w:t>
      </w:r>
      <w:r w:rsidR="00A03755">
        <w:rPr>
          <w:rFonts w:ascii="Times New Roman" w:hAnsi="Times New Roman" w:cs="Times New Roman"/>
          <w:sz w:val="24"/>
          <w:szCs w:val="24"/>
        </w:rPr>
        <w:t>employ</w:t>
      </w:r>
      <w:r w:rsidR="00134326">
        <w:rPr>
          <w:rFonts w:ascii="Times New Roman" w:hAnsi="Times New Roman" w:cs="Times New Roman"/>
          <w:sz w:val="24"/>
          <w:szCs w:val="24"/>
        </w:rPr>
        <w:t>ing</w:t>
      </w:r>
      <w:r w:rsidR="00A03755">
        <w:rPr>
          <w:rFonts w:ascii="Times New Roman" w:hAnsi="Times New Roman" w:cs="Times New Roman"/>
          <w:sz w:val="24"/>
          <w:szCs w:val="24"/>
        </w:rPr>
        <w:t xml:space="preserve"> </w:t>
      </w:r>
      <w:commentRangeStart w:id="33"/>
      <w:r w:rsidR="00A03755">
        <w:rPr>
          <w:rFonts w:ascii="Times New Roman" w:hAnsi="Times New Roman" w:cs="Times New Roman"/>
          <w:sz w:val="24"/>
          <w:szCs w:val="24"/>
        </w:rPr>
        <w:t xml:space="preserve">a method </w:t>
      </w:r>
      <w:commentRangeEnd w:id="33"/>
      <w:r w:rsidR="008E5E79">
        <w:rPr>
          <w:rStyle w:val="CommentReference"/>
        </w:rPr>
        <w:commentReference w:id="33"/>
      </w:r>
      <w:r w:rsidR="00A03755">
        <w:rPr>
          <w:rFonts w:ascii="Times New Roman" w:hAnsi="Times New Roman" w:cs="Times New Roman"/>
          <w:sz w:val="24"/>
          <w:szCs w:val="24"/>
        </w:rPr>
        <w:t xml:space="preserve">developed by Guo et al. </w:t>
      </w:r>
      <w:r w:rsidR="00E05B8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E05B8F">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E05B8F">
        <w:rPr>
          <w:rFonts w:ascii="Times New Roman" w:hAnsi="Times New Roman" w:cs="Times New Roman"/>
          <w:sz w:val="24"/>
          <w:szCs w:val="24"/>
        </w:rPr>
        <w:fldChar w:fldCharType="end"/>
      </w:r>
      <w:r w:rsidR="00E05B8F">
        <w:rPr>
          <w:rFonts w:ascii="Times New Roman" w:hAnsi="Times New Roman" w:cs="Times New Roman"/>
          <w:sz w:val="24"/>
          <w:szCs w:val="24"/>
        </w:rPr>
        <w:t xml:space="preserve"> </w:t>
      </w:r>
      <w:r w:rsidR="00A03755">
        <w:rPr>
          <w:rFonts w:ascii="Times New Roman" w:hAnsi="Times New Roman" w:cs="Times New Roman"/>
          <w:sz w:val="24"/>
          <w:szCs w:val="24"/>
        </w:rPr>
        <w:t xml:space="preserve">that utilizes sea level anomaly (SLA), </w:t>
      </w:r>
      <w:r w:rsidR="00C51433">
        <w:rPr>
          <w:rFonts w:ascii="Times New Roman" w:hAnsi="Times New Roman" w:cs="Times New Roman"/>
          <w:sz w:val="24"/>
          <w:szCs w:val="24"/>
        </w:rPr>
        <w:t xml:space="preserve">and </w:t>
      </w:r>
      <w:r w:rsidR="00A03755">
        <w:rPr>
          <w:rFonts w:ascii="Times New Roman" w:hAnsi="Times New Roman" w:cs="Times New Roman"/>
          <w:sz w:val="24"/>
          <w:szCs w:val="24"/>
        </w:rPr>
        <w:t>finite sized Laplacian exponent (FSLE)</w:t>
      </w:r>
      <w:r w:rsidR="00C51433">
        <w:rPr>
          <w:rFonts w:ascii="Times New Roman" w:hAnsi="Times New Roman" w:cs="Times New Roman"/>
          <w:sz w:val="24"/>
          <w:szCs w:val="24"/>
        </w:rPr>
        <w:t xml:space="preserve"> </w:t>
      </w:r>
      <w:r w:rsidR="00A03755">
        <w:rPr>
          <w:rFonts w:ascii="Times New Roman" w:hAnsi="Times New Roman" w:cs="Times New Roman"/>
          <w:sz w:val="24"/>
          <w:szCs w:val="24"/>
        </w:rPr>
        <w:t>satellite data with a broad spatial coverage</w:t>
      </w:r>
      <w:r w:rsidR="00561BA6">
        <w:rPr>
          <w:rFonts w:ascii="Times New Roman" w:hAnsi="Times New Roman" w:cs="Times New Roman"/>
          <w:sz w:val="24"/>
          <w:szCs w:val="24"/>
        </w:rPr>
        <w:t xml:space="preserve"> </w:t>
      </w:r>
      <w:r w:rsidR="00E05B8F">
        <w:rPr>
          <w:rFonts w:ascii="Times New Roman" w:hAnsi="Times New Roman" w:cs="Times New Roman"/>
          <w:sz w:val="24"/>
          <w:szCs w:val="24"/>
        </w:rPr>
        <w:t xml:space="preserve">mapped to </w:t>
      </w:r>
      <w:proofErr w:type="spellStart"/>
      <w:r w:rsidR="00E05B8F">
        <w:rPr>
          <w:rFonts w:ascii="Times New Roman" w:hAnsi="Times New Roman" w:cs="Times New Roman"/>
          <w:sz w:val="24"/>
          <w:szCs w:val="24"/>
        </w:rPr>
        <w:t>CHL</w:t>
      </w:r>
      <w:r w:rsidR="00E05B8F">
        <w:rPr>
          <w:rFonts w:ascii="Times New Roman" w:hAnsi="Times New Roman" w:cs="Times New Roman"/>
          <w:sz w:val="24"/>
          <w:szCs w:val="24"/>
          <w:vertAlign w:val="subscript"/>
        </w:rPr>
        <w:t>sat</w:t>
      </w:r>
      <w:proofErr w:type="spellEnd"/>
      <w:r w:rsidR="00E05B8F">
        <w:rPr>
          <w:rFonts w:ascii="Times New Roman" w:hAnsi="Times New Roman" w:cs="Times New Roman"/>
          <w:sz w:val="24"/>
          <w:szCs w:val="24"/>
        </w:rPr>
        <w:t>.</w:t>
      </w:r>
      <w:r w:rsidR="00511D7E">
        <w:rPr>
          <w:rFonts w:ascii="Times New Roman" w:hAnsi="Times New Roman" w:cs="Times New Roman"/>
          <w:sz w:val="24"/>
          <w:szCs w:val="24"/>
        </w:rPr>
        <w:t xml:space="preserve"> </w:t>
      </w:r>
      <w:r w:rsidR="009B50E4">
        <w:rPr>
          <w:rFonts w:ascii="Times New Roman" w:hAnsi="Times New Roman" w:cs="Times New Roman"/>
          <w:sz w:val="24"/>
          <w:szCs w:val="24"/>
        </w:rPr>
        <w:t xml:space="preserve">The purpose of this method is </w:t>
      </w:r>
      <w:r w:rsidR="00511D7E" w:rsidRPr="003A6DA8">
        <w:rPr>
          <w:rFonts w:ascii="Times New Roman" w:hAnsi="Times New Roman" w:cs="Times New Roman"/>
          <w:sz w:val="24"/>
          <w:szCs w:val="24"/>
        </w:rPr>
        <w:t xml:space="preserve">to </w:t>
      </w:r>
      <w:r w:rsidR="00160E23">
        <w:rPr>
          <w:rFonts w:ascii="Times New Roman" w:hAnsi="Times New Roman" w:cs="Times New Roman"/>
          <w:sz w:val="24"/>
          <w:szCs w:val="24"/>
        </w:rPr>
        <w:t>identify (sub)mesoscale regions</w:t>
      </w:r>
      <w:r w:rsidR="009B50E4">
        <w:rPr>
          <w:rFonts w:ascii="Times New Roman" w:hAnsi="Times New Roman" w:cs="Times New Roman"/>
          <w:sz w:val="24"/>
          <w:szCs w:val="24"/>
        </w:rPr>
        <w:t xml:space="preserve"> from FSLE and SLA fields</w:t>
      </w:r>
      <w:r w:rsidR="00160E23">
        <w:rPr>
          <w:rFonts w:ascii="Times New Roman" w:hAnsi="Times New Roman" w:cs="Times New Roman"/>
          <w:sz w:val="24"/>
          <w:szCs w:val="24"/>
        </w:rPr>
        <w:t xml:space="preserve"> and ultimately determine the </w:t>
      </w:r>
      <w:r w:rsidR="00511D7E">
        <w:rPr>
          <w:rFonts w:ascii="Times New Roman" w:hAnsi="Times New Roman" w:cs="Times New Roman"/>
          <w:sz w:val="24"/>
          <w:szCs w:val="24"/>
        </w:rPr>
        <w:t xml:space="preserve">effects </w:t>
      </w:r>
      <w:r w:rsidR="009B50E4">
        <w:rPr>
          <w:rFonts w:ascii="Times New Roman" w:hAnsi="Times New Roman" w:cs="Times New Roman"/>
          <w:sz w:val="24"/>
          <w:szCs w:val="24"/>
        </w:rPr>
        <w:t xml:space="preserve">of these (sub)mesoscale regions </w:t>
      </w:r>
      <w:r w:rsidR="00160E23">
        <w:rPr>
          <w:rFonts w:ascii="Times New Roman" w:hAnsi="Times New Roman" w:cs="Times New Roman"/>
          <w:sz w:val="24"/>
          <w:szCs w:val="24"/>
        </w:rPr>
        <w:t>on CHLanom</w:t>
      </w:r>
      <w:r w:rsidR="009B50E4">
        <w:rPr>
          <w:rFonts w:ascii="Times New Roman" w:hAnsi="Times New Roman" w:cs="Times New Roman"/>
          <w:sz w:val="24"/>
          <w:szCs w:val="24"/>
        </w:rPr>
        <w:t>.</w:t>
      </w:r>
    </w:p>
    <w:bookmarkEnd w:id="31"/>
    <w:p w14:paraId="3373C51F" w14:textId="19D047D8" w:rsidR="004B4455" w:rsidRDefault="00F871B2" w:rsidP="00697E41">
      <w:pPr>
        <w:spacing w:line="480" w:lineRule="auto"/>
        <w:ind w:firstLine="720"/>
        <w:jc w:val="both"/>
        <w:rPr>
          <w:rFonts w:ascii="Times New Roman" w:hAnsi="Times New Roman" w:cs="Times New Roman"/>
          <w:sz w:val="24"/>
          <w:szCs w:val="24"/>
        </w:rPr>
      </w:pPr>
      <w:commentRangeStart w:id="34"/>
      <w:r w:rsidRPr="003A6DA8">
        <w:rPr>
          <w:rFonts w:ascii="Times New Roman" w:hAnsi="Times New Roman" w:cs="Times New Roman"/>
          <w:sz w:val="24"/>
          <w:szCs w:val="24"/>
        </w:rPr>
        <w:lastRenderedPageBreak/>
        <w:t xml:space="preserve">The purpose of this study is to </w:t>
      </w:r>
      <w:r w:rsidR="00976037">
        <w:rPr>
          <w:rFonts w:ascii="Times New Roman" w:hAnsi="Times New Roman" w:cs="Times New Roman"/>
          <w:sz w:val="24"/>
          <w:szCs w:val="24"/>
        </w:rPr>
        <w:t xml:space="preserve">characterize seasonally-detrended </w:t>
      </w:r>
      <w:proofErr w:type="spellStart"/>
      <w:r w:rsidR="00976037">
        <w:rPr>
          <w:rFonts w:ascii="Times New Roman" w:hAnsi="Times New Roman" w:cs="Times New Roman"/>
          <w:sz w:val="24"/>
          <w:szCs w:val="24"/>
        </w:rPr>
        <w:t>CHL</w:t>
      </w:r>
      <w:r w:rsidR="00976037">
        <w:rPr>
          <w:rFonts w:ascii="Times New Roman" w:hAnsi="Times New Roman" w:cs="Times New Roman"/>
          <w:sz w:val="24"/>
          <w:szCs w:val="24"/>
          <w:vertAlign w:val="subscript"/>
        </w:rPr>
        <w:t>sat</w:t>
      </w:r>
      <w:proofErr w:type="spellEnd"/>
      <w:r w:rsidR="00976037">
        <w:rPr>
          <w:rFonts w:ascii="Times New Roman" w:hAnsi="Times New Roman" w:cs="Times New Roman"/>
          <w:sz w:val="24"/>
          <w:szCs w:val="24"/>
        </w:rPr>
        <w:t xml:space="preserve"> anomalies in the NPSG at Station ALOHA as compared to the 30°N region </w:t>
      </w:r>
      <w:r w:rsidR="00CA093E">
        <w:rPr>
          <w:rFonts w:ascii="Times New Roman" w:hAnsi="Times New Roman" w:cs="Times New Roman"/>
          <w:sz w:val="24"/>
          <w:szCs w:val="24"/>
        </w:rPr>
        <w:t xml:space="preserve">(see Figure 1) </w:t>
      </w:r>
      <w:r w:rsidR="00976037">
        <w:rPr>
          <w:rFonts w:ascii="Times New Roman" w:hAnsi="Times New Roman" w:cs="Times New Roman"/>
          <w:sz w:val="24"/>
          <w:szCs w:val="24"/>
        </w:rPr>
        <w:t xml:space="preserve">where canonical summer blooms have been reported </w:t>
      </w:r>
      <w:r w:rsidR="0097603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&lt;EndNote&gt;&lt;Cite&gt;&lt;Author&gt;Wilson&lt;/Author&gt;&lt;Year&gt;2003&lt;/Year&gt;&lt;RecNum&gt;1&lt;/RecNum&gt;&lt;DisplayText&gt;(23, 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976037">
        <w:rPr>
          <w:rFonts w:ascii="Times New Roman" w:hAnsi="Times New Roman" w:cs="Times New Roman"/>
          <w:sz w:val="24"/>
          <w:szCs w:val="24"/>
        </w:rPr>
        <w:fldChar w:fldCharType="separate"/>
      </w:r>
      <w:r w:rsidR="005248BA">
        <w:rPr>
          <w:rFonts w:ascii="Times New Roman" w:hAnsi="Times New Roman" w:cs="Times New Roman"/>
          <w:noProof/>
          <w:sz w:val="24"/>
          <w:szCs w:val="24"/>
        </w:rPr>
        <w:t>(23, 28)</w:t>
      </w:r>
      <w:r w:rsidR="00976037">
        <w:rPr>
          <w:rFonts w:ascii="Times New Roman" w:hAnsi="Times New Roman" w:cs="Times New Roman"/>
          <w:sz w:val="24"/>
          <w:szCs w:val="24"/>
        </w:rPr>
        <w:fldChar w:fldCharType="end"/>
      </w:r>
      <w:r w:rsidR="00976037">
        <w:rPr>
          <w:rFonts w:ascii="Times New Roman" w:hAnsi="Times New Roman" w:cs="Times New Roman"/>
          <w:sz w:val="24"/>
          <w:szCs w:val="24"/>
        </w:rPr>
        <w:t xml:space="preserve">. We have </w:t>
      </w:r>
      <w:r w:rsidRPr="003A6DA8">
        <w:rPr>
          <w:rFonts w:ascii="Times New Roman" w:hAnsi="Times New Roman" w:cs="Times New Roman"/>
          <w:sz w:val="24"/>
          <w:szCs w:val="24"/>
        </w:rPr>
        <w:t>characterize</w:t>
      </w:r>
      <w:r w:rsidR="00976037">
        <w:rPr>
          <w:rFonts w:ascii="Times New Roman" w:hAnsi="Times New Roman" w:cs="Times New Roman"/>
          <w:sz w:val="24"/>
          <w:szCs w:val="24"/>
        </w:rPr>
        <w:t>d</w:t>
      </w:r>
      <w:r w:rsidRPr="003A6DA8">
        <w:rPr>
          <w:rFonts w:ascii="Times New Roman" w:hAnsi="Times New Roman" w:cs="Times New Roman"/>
          <w:sz w:val="24"/>
          <w:szCs w:val="24"/>
        </w:rPr>
        <w:t xml:space="preserve"> the magnitude, frequency, </w:t>
      </w:r>
      <w:r w:rsidR="00976037">
        <w:rPr>
          <w:rFonts w:ascii="Times New Roman" w:hAnsi="Times New Roman" w:cs="Times New Roman"/>
          <w:sz w:val="24"/>
          <w:szCs w:val="24"/>
        </w:rPr>
        <w:t>and persistence</w:t>
      </w:r>
      <w:r w:rsidRPr="003A6DA8">
        <w:rPr>
          <w:rFonts w:ascii="Times New Roman" w:hAnsi="Times New Roman" w:cs="Times New Roman"/>
          <w:sz w:val="24"/>
          <w:szCs w:val="24"/>
        </w:rPr>
        <w:t xml:space="preserve"> of </w:t>
      </w:r>
      <w:r w:rsidR="00976037">
        <w:rPr>
          <w:rFonts w:ascii="Times New Roman" w:hAnsi="Times New Roman" w:cs="Times New Roman"/>
          <w:sz w:val="24"/>
          <w:szCs w:val="24"/>
        </w:rPr>
        <w:t>CHL</w:t>
      </w:r>
      <w:r w:rsidR="00976037">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blooms in </w:t>
      </w:r>
      <w:r w:rsidR="00976037">
        <w:rPr>
          <w:rFonts w:ascii="Times New Roman" w:hAnsi="Times New Roman" w:cs="Times New Roman"/>
          <w:sz w:val="24"/>
          <w:szCs w:val="24"/>
        </w:rPr>
        <w:t xml:space="preserve">these regions and quantitatively examined </w:t>
      </w:r>
      <w:r w:rsidR="00CA5AFF">
        <w:rPr>
          <w:rFonts w:ascii="Times New Roman" w:hAnsi="Times New Roman" w:cs="Times New Roman"/>
          <w:sz w:val="24"/>
          <w:szCs w:val="24"/>
        </w:rPr>
        <w:t xml:space="preserve">associations of these blooms with </w:t>
      </w:r>
      <w:r w:rsidRPr="003A6DA8">
        <w:rPr>
          <w:rFonts w:ascii="Times New Roman" w:hAnsi="Times New Roman" w:cs="Times New Roman"/>
          <w:sz w:val="24"/>
          <w:szCs w:val="24"/>
        </w:rPr>
        <w:t>meso</w:t>
      </w:r>
      <w:r w:rsidR="00CA5AFF">
        <w:rPr>
          <w:rFonts w:ascii="Times New Roman" w:hAnsi="Times New Roman" w:cs="Times New Roman"/>
          <w:sz w:val="24"/>
          <w:szCs w:val="24"/>
        </w:rPr>
        <w:t xml:space="preserve">scale and </w:t>
      </w:r>
      <w:r w:rsidRPr="003A6DA8">
        <w:rPr>
          <w:rFonts w:ascii="Times New Roman" w:hAnsi="Times New Roman" w:cs="Times New Roman"/>
          <w:sz w:val="24"/>
          <w:szCs w:val="24"/>
        </w:rPr>
        <w:t>sub</w:t>
      </w:r>
      <w:r w:rsidR="00014DC5">
        <w:rPr>
          <w:rFonts w:ascii="Times New Roman" w:hAnsi="Times New Roman" w:cs="Times New Roman"/>
          <w:sz w:val="24"/>
          <w:szCs w:val="24"/>
        </w:rPr>
        <w:t>-</w:t>
      </w:r>
      <w:r w:rsidRPr="003A6DA8">
        <w:rPr>
          <w:rFonts w:ascii="Times New Roman" w:hAnsi="Times New Roman" w:cs="Times New Roman"/>
          <w:sz w:val="24"/>
          <w:szCs w:val="24"/>
        </w:rPr>
        <w:t>mesoscale features to identify potential physical drivers of</w:t>
      </w:r>
      <w:r w:rsidR="00D67870">
        <w:rPr>
          <w:rFonts w:ascii="Times New Roman" w:hAnsi="Times New Roman" w:cs="Times New Roman"/>
          <w:sz w:val="24"/>
          <w:szCs w:val="24"/>
        </w:rPr>
        <w:t xml:space="preserve"> </w:t>
      </w:r>
      <w:r w:rsidR="006A5E41">
        <w:rPr>
          <w:rFonts w:ascii="Times New Roman" w:hAnsi="Times New Roman" w:cs="Times New Roman"/>
          <w:sz w:val="24"/>
          <w:szCs w:val="24"/>
        </w:rPr>
        <w:t>CHL</w:t>
      </w:r>
      <w:r w:rsidR="006A5E41" w:rsidRPr="003F6693">
        <w:rPr>
          <w:rFonts w:ascii="Times New Roman" w:hAnsi="Times New Roman" w:cs="Times New Roman"/>
          <w:sz w:val="24"/>
          <w:szCs w:val="24"/>
          <w:vertAlign w:val="subscript"/>
        </w:rPr>
        <w:t>sat</w:t>
      </w:r>
      <w:r w:rsidR="006A5E41" w:rsidRPr="006A5E41">
        <w:rPr>
          <w:rFonts w:ascii="Times New Roman" w:hAnsi="Times New Roman" w:cs="Times New Roman"/>
          <w:sz w:val="24"/>
          <w:szCs w:val="24"/>
        </w:rPr>
        <w:t xml:space="preserve"> </w:t>
      </w:r>
      <w:r w:rsidR="006A5E41">
        <w:rPr>
          <w:rFonts w:ascii="Times New Roman" w:hAnsi="Times New Roman" w:cs="Times New Roman"/>
          <w:sz w:val="24"/>
          <w:szCs w:val="24"/>
        </w:rPr>
        <w:t>anomalies</w:t>
      </w:r>
      <w:r w:rsidRPr="003A6DA8">
        <w:rPr>
          <w:rFonts w:ascii="Times New Roman" w:hAnsi="Times New Roman" w:cs="Times New Roman"/>
          <w:sz w:val="24"/>
          <w:szCs w:val="24"/>
        </w:rPr>
        <w:t xml:space="preserve">. </w:t>
      </w:r>
      <w:r w:rsidR="00CA5AFF">
        <w:rPr>
          <w:rFonts w:ascii="Times New Roman" w:hAnsi="Times New Roman" w:cs="Times New Roman"/>
          <w:sz w:val="24"/>
          <w:szCs w:val="24"/>
        </w:rPr>
        <w:t>We</w:t>
      </w:r>
      <w:r w:rsidR="00CA5AFF" w:rsidRPr="003A6DA8">
        <w:rPr>
          <w:rFonts w:ascii="Times New Roman" w:hAnsi="Times New Roman" w:cs="Times New Roman"/>
          <w:sz w:val="24"/>
          <w:szCs w:val="24"/>
        </w:rPr>
        <w:t xml:space="preserve"> perform a cluster analysis using </w:t>
      </w:r>
      <w:r w:rsidR="00CA5AFF">
        <w:rPr>
          <w:rFonts w:ascii="Times New Roman" w:hAnsi="Times New Roman" w:cs="Times New Roman"/>
          <w:sz w:val="24"/>
          <w:szCs w:val="24"/>
        </w:rPr>
        <w:t>sea level anomaly (SLA) fields</w:t>
      </w:r>
      <w:r w:rsidR="00CA5AFF" w:rsidRPr="003A6DA8">
        <w:rPr>
          <w:rFonts w:ascii="Times New Roman" w:hAnsi="Times New Roman" w:cs="Times New Roman"/>
          <w:sz w:val="24"/>
          <w:szCs w:val="24"/>
        </w:rPr>
        <w:t xml:space="preserve"> in conjunction with FSLE </w:t>
      </w:r>
      <w:r w:rsidR="00714CA4">
        <w:rPr>
          <w:rFonts w:ascii="Times New Roman" w:hAnsi="Times New Roman" w:cs="Times New Roman"/>
          <w:sz w:val="24"/>
          <w:szCs w:val="24"/>
        </w:rPr>
        <w:t xml:space="preserve">fields </w:t>
      </w:r>
      <w:r w:rsidR="00CA5AFF" w:rsidRPr="003A6DA8">
        <w:rPr>
          <w:rFonts w:ascii="Times New Roman" w:hAnsi="Times New Roman" w:cs="Times New Roman"/>
          <w:sz w:val="24"/>
          <w:szCs w:val="24"/>
        </w:rPr>
        <w:t xml:space="preserve">to determine a spatial association between </w:t>
      </w:r>
      <w:r w:rsidR="002C09E4" w:rsidRPr="003A6DA8">
        <w:rPr>
          <w:rFonts w:ascii="Times New Roman" w:hAnsi="Times New Roman" w:cs="Times New Roman"/>
          <w:sz w:val="24"/>
          <w:szCs w:val="24"/>
        </w:rPr>
        <w:t xml:space="preserve">anomalous </w:t>
      </w:r>
      <w:r w:rsidR="00CA5AFF" w:rsidRPr="003A6DA8">
        <w:rPr>
          <w:rFonts w:ascii="Times New Roman" w:hAnsi="Times New Roman" w:cs="Times New Roman"/>
          <w:sz w:val="24"/>
          <w:szCs w:val="24"/>
        </w:rPr>
        <w:t>CHL</w:t>
      </w:r>
      <w:r w:rsidR="00CA5AFF" w:rsidRPr="003A6DA8">
        <w:rPr>
          <w:rFonts w:ascii="Times New Roman" w:hAnsi="Times New Roman" w:cs="Times New Roman"/>
          <w:sz w:val="24"/>
          <w:szCs w:val="24"/>
          <w:vertAlign w:val="subscript"/>
        </w:rPr>
        <w:t>sat</w:t>
      </w:r>
      <w:r w:rsidR="00CA5AFF" w:rsidRPr="003A6DA8">
        <w:rPr>
          <w:rFonts w:ascii="Times New Roman" w:hAnsi="Times New Roman" w:cs="Times New Roman"/>
          <w:sz w:val="24"/>
          <w:szCs w:val="24"/>
        </w:rPr>
        <w:t xml:space="preserve"> and meso</w:t>
      </w:r>
      <w:r w:rsidR="00CA5AFF">
        <w:rPr>
          <w:rFonts w:ascii="Times New Roman" w:hAnsi="Times New Roman" w:cs="Times New Roman"/>
          <w:sz w:val="24"/>
          <w:szCs w:val="24"/>
        </w:rPr>
        <w:t xml:space="preserve">scale and </w:t>
      </w:r>
      <w:r w:rsidR="00CA5AFF" w:rsidRPr="003A6DA8">
        <w:rPr>
          <w:rFonts w:ascii="Times New Roman" w:hAnsi="Times New Roman" w:cs="Times New Roman"/>
          <w:sz w:val="24"/>
          <w:szCs w:val="24"/>
        </w:rPr>
        <w:t>submesoscale features</w:t>
      </w:r>
      <w:del w:id="35" w:author="James Ash" w:date="2022-09-06T15:44:00Z">
        <w:r w:rsidR="00714CA4" w:rsidDel="00243ACD">
          <w:rPr>
            <w:rFonts w:ascii="Times New Roman" w:hAnsi="Times New Roman" w:cs="Times New Roman"/>
            <w:sz w:val="24"/>
            <w:szCs w:val="24"/>
          </w:rPr>
          <w:delText xml:space="preserve"> (</w:delText>
        </w:r>
        <w:commentRangeStart w:id="36"/>
        <w:r w:rsidR="00714CA4" w:rsidDel="00243ACD">
          <w:rPr>
            <w:rFonts w:ascii="Times New Roman" w:hAnsi="Times New Roman" w:cs="Times New Roman"/>
            <w:sz w:val="24"/>
            <w:szCs w:val="24"/>
          </w:rPr>
          <w:delText>sub-mesoscale</w:delText>
        </w:r>
        <w:commentRangeEnd w:id="36"/>
        <w:r w:rsidR="008E5E79" w:rsidDel="00243ACD">
          <w:rPr>
            <w:rStyle w:val="CommentReference"/>
          </w:rPr>
          <w:commentReference w:id="36"/>
        </w:r>
        <w:r w:rsidR="00714CA4" w:rsidDel="00243ACD">
          <w:rPr>
            <w:rFonts w:ascii="Times New Roman" w:hAnsi="Times New Roman" w:cs="Times New Roman"/>
            <w:sz w:val="24"/>
            <w:szCs w:val="24"/>
          </w:rPr>
          <w:delText>)</w:delText>
        </w:r>
      </w:del>
      <w:r w:rsidR="00CA5AFF" w:rsidRPr="003A6DA8">
        <w:rPr>
          <w:rFonts w:ascii="Times New Roman" w:hAnsi="Times New Roman" w:cs="Times New Roman"/>
          <w:sz w:val="24"/>
          <w:szCs w:val="24"/>
        </w:rPr>
        <w:t>, following the methods outlined in</w:t>
      </w:r>
      <w:r w:rsidR="00CA5AFF">
        <w:rPr>
          <w:rFonts w:ascii="Times New Roman" w:hAnsi="Times New Roman" w:cs="Times New Roman"/>
          <w:sz w:val="24"/>
          <w:szCs w:val="24"/>
        </w:rPr>
        <w:t xml:space="preserve"> Guo et al.</w:t>
      </w:r>
      <w:r w:rsidR="00CA5AFF" w:rsidRPr="003A6DA8">
        <w:rPr>
          <w:rFonts w:ascii="Times New Roman" w:hAnsi="Times New Roman" w:cs="Times New Roman"/>
          <w:sz w:val="24"/>
          <w:szCs w:val="24"/>
        </w:rPr>
        <w:t xml:space="preserve"> </w:t>
      </w:r>
      <w:r w:rsidR="00CA5AF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CA5AFF">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CA5AFF">
        <w:rPr>
          <w:rFonts w:ascii="Times New Roman" w:hAnsi="Times New Roman" w:cs="Times New Roman"/>
          <w:sz w:val="24"/>
          <w:szCs w:val="24"/>
        </w:rPr>
        <w:fldChar w:fldCharType="end"/>
      </w:r>
      <w:r w:rsidR="002C09E4">
        <w:rPr>
          <w:rFonts w:ascii="Times New Roman" w:hAnsi="Times New Roman" w:cs="Times New Roman"/>
          <w:sz w:val="24"/>
          <w:szCs w:val="24"/>
        </w:rPr>
        <w:t xml:space="preserve"> in order t</w:t>
      </w:r>
      <w:r w:rsidR="00CA5AFF" w:rsidRPr="003A6DA8">
        <w:rPr>
          <w:rFonts w:ascii="Times New Roman" w:hAnsi="Times New Roman" w:cs="Times New Roman"/>
          <w:sz w:val="24"/>
          <w:szCs w:val="24"/>
        </w:rPr>
        <w:t xml:space="preserve">o determine the </w:t>
      </w:r>
      <w:r w:rsidR="004A7E63">
        <w:rPr>
          <w:rFonts w:ascii="Times New Roman" w:hAnsi="Times New Roman" w:cs="Times New Roman"/>
          <w:sz w:val="24"/>
          <w:szCs w:val="24"/>
        </w:rPr>
        <w:t>relative</w:t>
      </w:r>
      <w:r w:rsidR="00CA5AFF" w:rsidRPr="003A6DA8">
        <w:rPr>
          <w:rFonts w:ascii="Times New Roman" w:hAnsi="Times New Roman" w:cs="Times New Roman"/>
          <w:sz w:val="24"/>
          <w:szCs w:val="24"/>
        </w:rPr>
        <w:t xml:space="preserve"> association of meso</w:t>
      </w:r>
      <w:r w:rsidR="004A7E63">
        <w:rPr>
          <w:rFonts w:ascii="Times New Roman" w:hAnsi="Times New Roman" w:cs="Times New Roman"/>
          <w:sz w:val="24"/>
          <w:szCs w:val="24"/>
        </w:rPr>
        <w:t xml:space="preserve">scale and </w:t>
      </w:r>
      <w:r w:rsidR="00CA5AFF" w:rsidRPr="003A6DA8">
        <w:rPr>
          <w:rFonts w:ascii="Times New Roman" w:hAnsi="Times New Roman" w:cs="Times New Roman"/>
          <w:sz w:val="24"/>
          <w:szCs w:val="24"/>
        </w:rPr>
        <w:t xml:space="preserve">submesoscale regions with </w:t>
      </w:r>
      <w:proofErr w:type="spellStart"/>
      <w:r w:rsidR="00CA5AFF" w:rsidRPr="003A6DA8">
        <w:rPr>
          <w:rFonts w:ascii="Times New Roman" w:hAnsi="Times New Roman" w:cs="Times New Roman"/>
          <w:sz w:val="24"/>
          <w:szCs w:val="24"/>
        </w:rPr>
        <w:t>CHL</w:t>
      </w:r>
      <w:r w:rsidR="00CA5AFF" w:rsidRPr="003A6DA8">
        <w:rPr>
          <w:rFonts w:ascii="Times New Roman" w:hAnsi="Times New Roman" w:cs="Times New Roman"/>
          <w:sz w:val="24"/>
          <w:szCs w:val="24"/>
          <w:vertAlign w:val="subscript"/>
        </w:rPr>
        <w:t>sat</w:t>
      </w:r>
      <w:proofErr w:type="spellEnd"/>
      <w:r w:rsidR="00CA5AFF" w:rsidRPr="003A6DA8">
        <w:rPr>
          <w:rFonts w:ascii="Times New Roman" w:hAnsi="Times New Roman" w:cs="Times New Roman"/>
          <w:sz w:val="24"/>
          <w:szCs w:val="24"/>
        </w:rPr>
        <w:t xml:space="preserve"> patterns for each of the bloom </w:t>
      </w:r>
      <w:r w:rsidR="004A7E63">
        <w:rPr>
          <w:rFonts w:ascii="Times New Roman" w:hAnsi="Times New Roman" w:cs="Times New Roman"/>
          <w:sz w:val="24"/>
          <w:szCs w:val="24"/>
        </w:rPr>
        <w:t>region</w:t>
      </w:r>
      <w:commentRangeEnd w:id="34"/>
      <w:r w:rsidR="008E5E79">
        <w:rPr>
          <w:rStyle w:val="CommentReference"/>
        </w:rPr>
        <w:commentReference w:id="34"/>
      </w:r>
      <w:r w:rsidR="00CA5AFF" w:rsidRPr="003A6DA8">
        <w:rPr>
          <w:rFonts w:ascii="Times New Roman" w:hAnsi="Times New Roman" w:cs="Times New Roman"/>
          <w:sz w:val="24"/>
          <w:szCs w:val="24"/>
        </w:rPr>
        <w:t>.</w:t>
      </w:r>
      <w:r w:rsidR="004A7E63">
        <w:rPr>
          <w:rFonts w:ascii="Times New Roman" w:hAnsi="Times New Roman" w:cs="Times New Roman"/>
          <w:sz w:val="24"/>
          <w:szCs w:val="24"/>
        </w:rPr>
        <w:t xml:space="preserve"> </w:t>
      </w:r>
      <w:r w:rsidRPr="003A6DA8">
        <w:rPr>
          <w:rFonts w:ascii="Times New Roman" w:hAnsi="Times New Roman" w:cs="Times New Roman"/>
          <w:sz w:val="24"/>
          <w:szCs w:val="24"/>
        </w:rPr>
        <w:t xml:space="preserve">Lastly, </w:t>
      </w:r>
      <w:r w:rsidR="00CA5AFF">
        <w:rPr>
          <w:rFonts w:ascii="Times New Roman" w:hAnsi="Times New Roman" w:cs="Times New Roman"/>
          <w:sz w:val="24"/>
          <w:szCs w:val="24"/>
        </w:rPr>
        <w:t>we</w:t>
      </w:r>
      <w:r w:rsidRPr="003A6DA8">
        <w:rPr>
          <w:rFonts w:ascii="Times New Roman" w:hAnsi="Times New Roman" w:cs="Times New Roman"/>
          <w:sz w:val="24"/>
          <w:szCs w:val="24"/>
        </w:rPr>
        <w:t xml:space="preserve"> present a case-study time-series of one characteristic </w:t>
      </w:r>
      <w:proofErr w:type="spellStart"/>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proofErr w:type="spellEnd"/>
      <w:r w:rsidRPr="003A6DA8">
        <w:rPr>
          <w:rFonts w:ascii="Times New Roman" w:hAnsi="Times New Roman" w:cs="Times New Roman"/>
          <w:sz w:val="24"/>
          <w:szCs w:val="24"/>
        </w:rPr>
        <w:t xml:space="preserve"> bloom</w:t>
      </w:r>
      <w:del w:id="37" w:author="Seth Bushinsky" w:date="2022-05-12T10:34:00Z">
        <w:r w:rsidRPr="003A6DA8" w:rsidDel="008E5E79">
          <w:rPr>
            <w:rFonts w:ascii="Times New Roman" w:hAnsi="Times New Roman" w:cs="Times New Roman"/>
            <w:sz w:val="24"/>
            <w:szCs w:val="24"/>
          </w:rPr>
          <w:delText>s</w:delText>
        </w:r>
      </w:del>
      <w:r w:rsidRPr="003A6DA8">
        <w:rPr>
          <w:rFonts w:ascii="Times New Roman" w:hAnsi="Times New Roman" w:cs="Times New Roman"/>
          <w:sz w:val="24"/>
          <w:szCs w:val="24"/>
        </w:rPr>
        <w:t xml:space="preserve"> in each sub-region, in order to better understand the time-resolved change in phytoplankton biomass and how it relates to chemical and physical drivers of biomass growth and accumulation.</w:t>
      </w:r>
    </w:p>
    <w:p w14:paraId="3EB4CADB" w14:textId="09D93D37" w:rsidR="00312484" w:rsidRPr="00312484" w:rsidRDefault="00F871B2" w:rsidP="00312484">
      <w:pPr>
        <w:pStyle w:val="Heading1"/>
        <w:numPr>
          <w:ilvl w:val="0"/>
          <w:numId w:val="0"/>
        </w:numPr>
        <w:rPr>
          <w:sz w:val="28"/>
          <w:szCs w:val="28"/>
        </w:rPr>
      </w:pPr>
      <w:r w:rsidRPr="00312484">
        <w:rPr>
          <w:sz w:val="28"/>
          <w:szCs w:val="28"/>
        </w:rPr>
        <w:t>Methods</w:t>
      </w:r>
      <w:r w:rsidR="00312484" w:rsidRPr="00312484">
        <w:rPr>
          <w:sz w:val="28"/>
          <w:szCs w:val="28"/>
        </w:rPr>
        <w:t>:</w:t>
      </w:r>
    </w:p>
    <w:p w14:paraId="1ECE9327" w14:textId="570324EF" w:rsidR="004B4455" w:rsidRPr="00312484" w:rsidRDefault="004B4455" w:rsidP="004B4455">
      <w:pPr>
        <w:pStyle w:val="Heading2"/>
      </w:pPr>
      <w:r w:rsidRPr="00312484">
        <w:t>Datasets</w:t>
      </w:r>
    </w:p>
    <w:p w14:paraId="75EFF962" w14:textId="642E96DF" w:rsidR="00792544" w:rsidRDefault="00F871B2" w:rsidP="00312484">
      <w:pPr>
        <w:spacing w:line="480" w:lineRule="auto"/>
        <w:ind w:firstLine="360"/>
        <w:jc w:val="both"/>
        <w:rPr>
          <w:rFonts w:ascii="Times New Roman" w:hAnsi="Times New Roman" w:cs="Times New Roman"/>
          <w:sz w:val="24"/>
          <w:szCs w:val="24"/>
        </w:rPr>
      </w:pPr>
      <w:r w:rsidRPr="003A6DA8">
        <w:rPr>
          <w:rFonts w:ascii="Times New Roman" w:hAnsi="Times New Roman" w:cs="Times New Roman"/>
          <w:sz w:val="24"/>
          <w:szCs w:val="24"/>
        </w:rPr>
        <w:t xml:space="preserve">Finite Sized Laplacian Exponent (FSLE) </w:t>
      </w:r>
      <w:r>
        <w:rPr>
          <w:rFonts w:ascii="Times New Roman" w:hAnsi="Times New Roman" w:cs="Times New Roman"/>
          <w:sz w:val="24"/>
          <w:szCs w:val="24"/>
        </w:rPr>
        <w:t xml:space="preserve">fields </w:t>
      </w:r>
      <w:r w:rsidR="004B4455">
        <w:rPr>
          <w:rFonts w:ascii="Times New Roman" w:hAnsi="Times New Roman" w:cs="Times New Roman"/>
          <w:sz w:val="24"/>
          <w:szCs w:val="24"/>
        </w:rPr>
        <w:t>(4 km spatial resolution, 1</w:t>
      </w:r>
      <w:r w:rsidR="00795A9A">
        <w:rPr>
          <w:rFonts w:ascii="Times New Roman" w:hAnsi="Times New Roman" w:cs="Times New Roman"/>
          <w:sz w:val="24"/>
          <w:szCs w:val="24"/>
        </w:rPr>
        <w:t xml:space="preserve"> </w:t>
      </w:r>
      <w:r w:rsidR="004B4455">
        <w:rPr>
          <w:rFonts w:ascii="Times New Roman" w:hAnsi="Times New Roman" w:cs="Times New Roman"/>
          <w:sz w:val="24"/>
          <w:szCs w:val="24"/>
        </w:rPr>
        <w:t xml:space="preserve">day temporal resolution) </w:t>
      </w:r>
      <w:r>
        <w:rPr>
          <w:rFonts w:ascii="Times New Roman" w:hAnsi="Times New Roman" w:cs="Times New Roman"/>
          <w:sz w:val="24"/>
          <w:szCs w:val="24"/>
        </w:rPr>
        <w:t>were obtained</w:t>
      </w:r>
      <w:r w:rsidRPr="003A6DA8">
        <w:rPr>
          <w:rFonts w:ascii="Times New Roman" w:hAnsi="Times New Roman" w:cs="Times New Roman"/>
          <w:sz w:val="24"/>
          <w:szCs w:val="24"/>
        </w:rPr>
        <w:t xml:space="preserve"> from the Archiving, Validation, and Interpretation of Satellite Oceanographic data (AVISO) web server</w:t>
      </w:r>
      <w:r w:rsidR="004B4455">
        <w:rPr>
          <w:rFonts w:ascii="Times New Roman" w:hAnsi="Times New Roman" w:cs="Times New Roman"/>
          <w:sz w:val="24"/>
          <w:szCs w:val="24"/>
        </w:rPr>
        <w:t xml:space="preserve">. </w:t>
      </w:r>
      <w:r w:rsidR="00976037" w:rsidRPr="003A6DA8">
        <w:rPr>
          <w:rFonts w:ascii="Times New Roman" w:hAnsi="Times New Roman" w:cs="Times New Roman"/>
          <w:sz w:val="24"/>
          <w:szCs w:val="24"/>
        </w:rPr>
        <w:t xml:space="preserve">FSLE is defined as the inverse time of the separation of two particles from their initial distance to their final distance. </w:t>
      </w:r>
      <w:r w:rsidRPr="003A6DA8">
        <w:rPr>
          <w:rFonts w:ascii="Times New Roman" w:hAnsi="Times New Roman" w:cs="Times New Roman"/>
          <w:sz w:val="24"/>
          <w:szCs w:val="24"/>
        </w:rPr>
        <w:t xml:space="preserve">Sea Level Anomaly (SLA) </w:t>
      </w:r>
      <w:r w:rsidR="004B4455">
        <w:rPr>
          <w:rFonts w:ascii="Times New Roman" w:hAnsi="Times New Roman" w:cs="Times New Roman"/>
          <w:sz w:val="24"/>
          <w:szCs w:val="24"/>
        </w:rPr>
        <w:t xml:space="preserve">fields (4 km, </w:t>
      </w:r>
      <w:r w:rsidR="00792544">
        <w:rPr>
          <w:rFonts w:ascii="Times New Roman" w:hAnsi="Times New Roman" w:cs="Times New Roman"/>
          <w:sz w:val="24"/>
          <w:szCs w:val="24"/>
        </w:rPr>
        <w:t>1 day resolution</w:t>
      </w:r>
      <w:r w:rsidR="004B4455">
        <w:rPr>
          <w:rFonts w:ascii="Times New Roman" w:hAnsi="Times New Roman" w:cs="Times New Roman"/>
          <w:sz w:val="24"/>
          <w:szCs w:val="24"/>
        </w:rPr>
        <w:t>) were downloaded from th</w:t>
      </w:r>
      <w:r w:rsidRPr="003A6DA8">
        <w:rPr>
          <w:rFonts w:ascii="Times New Roman" w:hAnsi="Times New Roman" w:cs="Times New Roman"/>
          <w:sz w:val="24"/>
          <w:szCs w:val="24"/>
        </w:rPr>
        <w:t xml:space="preserve">e Copernicus Marine Server (CMEMS). </w:t>
      </w:r>
      <w:r w:rsidR="00792544" w:rsidRPr="003A6DA8">
        <w:rPr>
          <w:rFonts w:ascii="Times New Roman" w:hAnsi="Times New Roman" w:cs="Times New Roman"/>
          <w:sz w:val="24"/>
          <w:szCs w:val="24"/>
        </w:rPr>
        <w:t>All eddy related parameters including type, amplitude, radius, and lifetime were accessed through the CMAP webserver, originally supplied by the AVISO Eddy Ocean Atlas, and downloaded using the cmap4r package in R.</w:t>
      </w:r>
      <w:r w:rsidR="00792544">
        <w:rPr>
          <w:rFonts w:ascii="Times New Roman" w:hAnsi="Times New Roman" w:cs="Times New Roman"/>
          <w:sz w:val="24"/>
          <w:szCs w:val="24"/>
        </w:rPr>
        <w:t xml:space="preserve"> </w:t>
      </w:r>
      <w:r w:rsidR="008858D3">
        <w:rPr>
          <w:rFonts w:ascii="Times New Roman" w:hAnsi="Times New Roman" w:cs="Times New Roman"/>
          <w:sz w:val="24"/>
          <w:szCs w:val="24"/>
        </w:rPr>
        <w:t>Satellite c</w:t>
      </w:r>
      <w:r w:rsidRPr="003A6DA8">
        <w:rPr>
          <w:rFonts w:ascii="Times New Roman" w:hAnsi="Times New Roman" w:cs="Times New Roman"/>
          <w:sz w:val="24"/>
          <w:szCs w:val="24"/>
        </w:rPr>
        <w:t>hlorophyll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w:t>
      </w:r>
      <w:r w:rsidR="00792544">
        <w:rPr>
          <w:rFonts w:ascii="Times New Roman" w:hAnsi="Times New Roman" w:cs="Times New Roman"/>
          <w:sz w:val="24"/>
          <w:szCs w:val="24"/>
        </w:rPr>
        <w:t xml:space="preserve"> from the </w:t>
      </w:r>
      <w:r w:rsidRPr="003A6DA8">
        <w:rPr>
          <w:rFonts w:ascii="Times New Roman" w:hAnsi="Times New Roman" w:cs="Times New Roman"/>
          <w:sz w:val="24"/>
          <w:szCs w:val="24"/>
        </w:rPr>
        <w:t xml:space="preserve">merged GSM CHL1 product </w:t>
      </w:r>
      <w:r w:rsidR="00792544">
        <w:rPr>
          <w:rFonts w:ascii="Times New Roman" w:hAnsi="Times New Roman" w:cs="Times New Roman"/>
          <w:sz w:val="24"/>
          <w:szCs w:val="24"/>
        </w:rPr>
        <w:t xml:space="preserve">(4 km, 1 d resolution) </w:t>
      </w:r>
      <w:r w:rsidRPr="003A6DA8">
        <w:rPr>
          <w:rFonts w:ascii="Times New Roman" w:hAnsi="Times New Roman" w:cs="Times New Roman"/>
          <w:sz w:val="24"/>
          <w:szCs w:val="24"/>
        </w:rPr>
        <w:t xml:space="preserve">was downloaded using the wget web scraper from the GlobColour ftp server. </w:t>
      </w:r>
      <w:r w:rsidR="00CA093E">
        <w:rPr>
          <w:rFonts w:ascii="Times New Roman" w:hAnsi="Times New Roman" w:cs="Times New Roman"/>
          <w:sz w:val="24"/>
          <w:szCs w:val="24"/>
        </w:rPr>
        <w:t xml:space="preserve">The date range of concurrent </w:t>
      </w:r>
      <w:r w:rsidR="00792544" w:rsidRPr="00792544">
        <w:rPr>
          <w:rFonts w:ascii="Times New Roman" w:hAnsi="Times New Roman" w:cs="Times New Roman"/>
          <w:sz w:val="24"/>
          <w:szCs w:val="24"/>
        </w:rPr>
        <w:t xml:space="preserve">available </w:t>
      </w:r>
      <w:r w:rsidR="00792544">
        <w:rPr>
          <w:rFonts w:ascii="Times New Roman" w:hAnsi="Times New Roman" w:cs="Times New Roman"/>
          <w:sz w:val="24"/>
          <w:szCs w:val="24"/>
        </w:rPr>
        <w:t xml:space="preserve">satellite </w:t>
      </w:r>
      <w:r w:rsidR="00792544" w:rsidRPr="0020564B">
        <w:rPr>
          <w:rFonts w:ascii="Times New Roman" w:hAnsi="Times New Roman" w:cs="Times New Roman"/>
          <w:sz w:val="24"/>
          <w:szCs w:val="24"/>
        </w:rPr>
        <w:t xml:space="preserve">data </w:t>
      </w:r>
      <w:r w:rsidR="00CA093E" w:rsidRPr="0020564B">
        <w:rPr>
          <w:rFonts w:ascii="Times New Roman" w:hAnsi="Times New Roman" w:cs="Times New Roman"/>
          <w:sz w:val="24"/>
          <w:szCs w:val="24"/>
        </w:rPr>
        <w:t xml:space="preserve">was </w:t>
      </w:r>
      <w:r w:rsidR="00792544" w:rsidRPr="0020564B">
        <w:rPr>
          <w:rFonts w:ascii="Times New Roman" w:hAnsi="Times New Roman" w:cs="Times New Roman"/>
          <w:sz w:val="24"/>
          <w:szCs w:val="24"/>
        </w:rPr>
        <w:t>J</w:t>
      </w:r>
      <w:r w:rsidR="00FE73E1" w:rsidRPr="0020564B">
        <w:rPr>
          <w:rFonts w:ascii="Times New Roman" w:hAnsi="Times New Roman" w:cs="Times New Roman"/>
          <w:sz w:val="24"/>
          <w:szCs w:val="24"/>
        </w:rPr>
        <w:t>anuary</w:t>
      </w:r>
      <w:r w:rsidR="00792544" w:rsidRPr="0020564B">
        <w:rPr>
          <w:rFonts w:ascii="Times New Roman" w:hAnsi="Times New Roman" w:cs="Times New Roman"/>
          <w:sz w:val="24"/>
          <w:szCs w:val="24"/>
        </w:rPr>
        <w:t xml:space="preserve"> </w:t>
      </w:r>
      <w:r w:rsidR="00FE73E1" w:rsidRPr="0020564B">
        <w:rPr>
          <w:rFonts w:ascii="Times New Roman" w:hAnsi="Times New Roman" w:cs="Times New Roman"/>
          <w:sz w:val="24"/>
          <w:szCs w:val="24"/>
        </w:rPr>
        <w:t>01</w:t>
      </w:r>
      <w:r w:rsidR="00792544" w:rsidRPr="0020564B">
        <w:rPr>
          <w:rFonts w:ascii="Times New Roman" w:hAnsi="Times New Roman" w:cs="Times New Roman"/>
          <w:sz w:val="24"/>
          <w:szCs w:val="24"/>
        </w:rPr>
        <w:t xml:space="preserve">, 2002 </w:t>
      </w:r>
      <w:r w:rsidR="00792544" w:rsidRPr="0020564B">
        <w:rPr>
          <w:rFonts w:ascii="Times New Roman" w:hAnsi="Times New Roman" w:cs="Times New Roman"/>
          <w:sz w:val="24"/>
          <w:szCs w:val="24"/>
        </w:rPr>
        <w:lastRenderedPageBreak/>
        <w:t xml:space="preserve">to October </w:t>
      </w:r>
      <w:r w:rsidR="00FE73E1" w:rsidRPr="0020564B">
        <w:rPr>
          <w:rFonts w:ascii="Times New Roman" w:hAnsi="Times New Roman" w:cs="Times New Roman"/>
          <w:sz w:val="24"/>
          <w:szCs w:val="24"/>
        </w:rPr>
        <w:t>1</w:t>
      </w:r>
      <w:r w:rsidR="00792544" w:rsidRPr="0020564B">
        <w:rPr>
          <w:rFonts w:ascii="Times New Roman" w:hAnsi="Times New Roman" w:cs="Times New Roman"/>
          <w:sz w:val="24"/>
          <w:szCs w:val="24"/>
        </w:rPr>
        <w:t>5th 2019.</w:t>
      </w:r>
      <w:r w:rsidR="00792544" w:rsidRPr="003A6DA8">
        <w:rPr>
          <w:rFonts w:ascii="Times New Roman" w:hAnsi="Times New Roman" w:cs="Times New Roman"/>
          <w:sz w:val="24"/>
          <w:szCs w:val="24"/>
        </w:rPr>
        <w:t xml:space="preserve"> The daily FSLE, CHL</w:t>
      </w:r>
      <w:r w:rsidR="00792544">
        <w:rPr>
          <w:rFonts w:ascii="Times New Roman" w:hAnsi="Times New Roman" w:cs="Times New Roman"/>
          <w:sz w:val="24"/>
          <w:szCs w:val="24"/>
          <w:vertAlign w:val="subscript"/>
        </w:rPr>
        <w:t>sat</w:t>
      </w:r>
      <w:r w:rsidR="00792544">
        <w:rPr>
          <w:rFonts w:ascii="Times New Roman" w:hAnsi="Times New Roman" w:cs="Times New Roman"/>
          <w:sz w:val="24"/>
          <w:szCs w:val="24"/>
        </w:rPr>
        <w:t xml:space="preserve">, </w:t>
      </w:r>
      <w:r w:rsidR="00792544" w:rsidRPr="003A6DA8">
        <w:rPr>
          <w:rFonts w:ascii="Times New Roman" w:hAnsi="Times New Roman" w:cs="Times New Roman"/>
          <w:sz w:val="24"/>
          <w:szCs w:val="24"/>
        </w:rPr>
        <w:t>and SLA products were</w:t>
      </w:r>
      <w:r w:rsidR="00CA093E">
        <w:rPr>
          <w:rFonts w:ascii="Times New Roman" w:hAnsi="Times New Roman" w:cs="Times New Roman"/>
          <w:sz w:val="24"/>
          <w:szCs w:val="24"/>
        </w:rPr>
        <w:t xml:space="preserve"> re-sampled to</w:t>
      </w:r>
      <w:r w:rsidR="00792544" w:rsidRPr="003A6DA8">
        <w:rPr>
          <w:rFonts w:ascii="Times New Roman" w:hAnsi="Times New Roman" w:cs="Times New Roman"/>
          <w:sz w:val="24"/>
          <w:szCs w:val="24"/>
        </w:rPr>
        <w:t xml:space="preserve"> </w:t>
      </w:r>
      <w:proofErr w:type="gramStart"/>
      <w:r w:rsidR="00792544" w:rsidRPr="003A6DA8">
        <w:rPr>
          <w:rFonts w:ascii="Times New Roman" w:hAnsi="Times New Roman" w:cs="Times New Roman"/>
          <w:sz w:val="24"/>
          <w:szCs w:val="24"/>
        </w:rPr>
        <w:t>4 day</w:t>
      </w:r>
      <w:proofErr w:type="gramEnd"/>
      <w:r w:rsidR="00792544" w:rsidRPr="003A6DA8">
        <w:rPr>
          <w:rFonts w:ascii="Times New Roman" w:hAnsi="Times New Roman" w:cs="Times New Roman"/>
          <w:sz w:val="24"/>
          <w:szCs w:val="24"/>
        </w:rPr>
        <w:t xml:space="preserve"> </w:t>
      </w:r>
      <w:r w:rsidR="00CA093E">
        <w:rPr>
          <w:rFonts w:ascii="Times New Roman" w:hAnsi="Times New Roman" w:cs="Times New Roman"/>
          <w:sz w:val="24"/>
          <w:szCs w:val="24"/>
        </w:rPr>
        <w:t>resolution</w:t>
      </w:r>
      <w:r w:rsidR="00792544" w:rsidRPr="003A6DA8">
        <w:rPr>
          <w:rFonts w:ascii="Times New Roman" w:hAnsi="Times New Roman" w:cs="Times New Roman"/>
          <w:sz w:val="24"/>
          <w:szCs w:val="24"/>
        </w:rPr>
        <w:t>, and the CHL</w:t>
      </w:r>
      <w:r w:rsidR="00792544">
        <w:rPr>
          <w:rFonts w:ascii="Times New Roman" w:hAnsi="Times New Roman" w:cs="Times New Roman"/>
          <w:sz w:val="24"/>
          <w:szCs w:val="24"/>
          <w:vertAlign w:val="subscript"/>
        </w:rPr>
        <w:t>sat</w:t>
      </w:r>
      <w:r w:rsidR="00792544" w:rsidRPr="003A6DA8">
        <w:rPr>
          <w:rFonts w:ascii="Times New Roman" w:hAnsi="Times New Roman" w:cs="Times New Roman"/>
          <w:sz w:val="24"/>
          <w:szCs w:val="24"/>
        </w:rPr>
        <w:t xml:space="preserve"> and SLA data were </w:t>
      </w:r>
      <w:r w:rsidR="00CA093E">
        <w:rPr>
          <w:rFonts w:ascii="Times New Roman" w:hAnsi="Times New Roman" w:cs="Times New Roman"/>
          <w:sz w:val="24"/>
          <w:szCs w:val="24"/>
        </w:rPr>
        <w:t xml:space="preserve">subsequently </w:t>
      </w:r>
      <w:r w:rsidR="00792544" w:rsidRPr="003A6DA8">
        <w:rPr>
          <w:rFonts w:ascii="Times New Roman" w:hAnsi="Times New Roman" w:cs="Times New Roman"/>
          <w:sz w:val="24"/>
          <w:szCs w:val="24"/>
        </w:rPr>
        <w:t>re-sized to the FSLE grid using a bi-linear method</w:t>
      </w:r>
      <w:r w:rsidR="00792544">
        <w:rPr>
          <w:rFonts w:ascii="Times New Roman" w:hAnsi="Times New Roman" w:cs="Times New Roman"/>
          <w:sz w:val="24"/>
          <w:szCs w:val="24"/>
        </w:rPr>
        <w:t xml:space="preserve">, </w:t>
      </w:r>
      <w:r w:rsidR="00792544" w:rsidRPr="003A6DA8">
        <w:rPr>
          <w:rFonts w:ascii="Times New Roman" w:hAnsi="Times New Roman" w:cs="Times New Roman"/>
          <w:sz w:val="24"/>
          <w:szCs w:val="24"/>
        </w:rPr>
        <w:t>i.e. each output grid cell is a linear interpolation of the nearest 2</w:t>
      </w:r>
      <w:r w:rsidR="00792544">
        <w:rPr>
          <w:rFonts w:ascii="Times New Roman" w:hAnsi="Times New Roman" w:cs="Times New Roman"/>
          <w:sz w:val="24"/>
          <w:szCs w:val="24"/>
        </w:rPr>
        <w:t>×</w:t>
      </w:r>
      <w:r w:rsidR="00792544" w:rsidRPr="003A6DA8">
        <w:rPr>
          <w:rFonts w:ascii="Times New Roman" w:hAnsi="Times New Roman" w:cs="Times New Roman"/>
          <w:sz w:val="24"/>
          <w:szCs w:val="24"/>
        </w:rPr>
        <w:t>2 grid cells from the original CHL and SLA matrices, respectively.</w:t>
      </w:r>
    </w:p>
    <w:p w14:paraId="12A35202" w14:textId="1D95EA32" w:rsidR="00170C59" w:rsidRDefault="00170C59" w:rsidP="0097603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Here we use the term</w:t>
      </w:r>
      <w:r w:rsidRPr="003A6DA8">
        <w:rPr>
          <w:rFonts w:ascii="Times New Roman" w:hAnsi="Times New Roman" w:cs="Times New Roman"/>
          <w:sz w:val="24"/>
          <w:szCs w:val="24"/>
        </w:rPr>
        <w:t xml:space="preserve"> mesoscale to describe any physical feature that occurs on the order of one month in time, and within 10 km</w:t>
      </w:r>
      <w:r w:rsidRPr="003A6DA8">
        <w:rPr>
          <w:rFonts w:ascii="Times New Roman" w:hAnsi="Times New Roman" w:cs="Times New Roman"/>
          <w:sz w:val="24"/>
          <w:szCs w:val="24"/>
          <w:vertAlign w:val="superscript"/>
        </w:rPr>
        <w:t>2</w:t>
      </w:r>
      <w:r w:rsidRPr="003A6DA8">
        <w:rPr>
          <w:rFonts w:ascii="Times New Roman" w:hAnsi="Times New Roman" w:cs="Times New Roman"/>
          <w:sz w:val="24"/>
          <w:szCs w:val="24"/>
        </w:rPr>
        <w:t xml:space="preserve"> to 200 km</w:t>
      </w:r>
      <w:r w:rsidRPr="003A6DA8">
        <w:rPr>
          <w:rFonts w:ascii="Times New Roman" w:hAnsi="Times New Roman" w:cs="Times New Roman"/>
          <w:sz w:val="24"/>
          <w:szCs w:val="24"/>
          <w:vertAlign w:val="superscript"/>
        </w:rPr>
        <w:t>2</w:t>
      </w:r>
      <w:r w:rsidRPr="003A6DA8">
        <w:rPr>
          <w:rFonts w:ascii="Times New Roman" w:hAnsi="Times New Roman" w:cs="Times New Roman"/>
          <w:sz w:val="24"/>
          <w:szCs w:val="24"/>
        </w:rPr>
        <w:t xml:space="preserve"> in size. </w:t>
      </w:r>
      <w:r>
        <w:rPr>
          <w:rFonts w:ascii="Times New Roman" w:hAnsi="Times New Roman" w:cs="Times New Roman"/>
          <w:sz w:val="24"/>
          <w:szCs w:val="24"/>
        </w:rPr>
        <w:t>A</w:t>
      </w:r>
      <w:r w:rsidRPr="003A6DA8">
        <w:rPr>
          <w:rFonts w:ascii="Times New Roman" w:hAnsi="Times New Roman" w:cs="Times New Roman"/>
          <w:sz w:val="24"/>
          <w:szCs w:val="24"/>
        </w:rPr>
        <w:t xml:space="preserve">n eddy is </w:t>
      </w:r>
      <w:r>
        <w:rPr>
          <w:rFonts w:ascii="Times New Roman" w:hAnsi="Times New Roman" w:cs="Times New Roman"/>
          <w:sz w:val="24"/>
          <w:szCs w:val="24"/>
        </w:rPr>
        <w:t xml:space="preserve">then </w:t>
      </w:r>
      <w:r w:rsidRPr="003A6DA8">
        <w:rPr>
          <w:rFonts w:ascii="Times New Roman" w:hAnsi="Times New Roman" w:cs="Times New Roman"/>
          <w:sz w:val="24"/>
          <w:szCs w:val="24"/>
        </w:rPr>
        <w:t xml:space="preserve">defined as a mesoscale feature that experiences high rates of strain and is comprised of two parts: a region of high vorticity known as the core, surrounded by a circulation cell known as the ring </w:t>
      </w:r>
      <w:r>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&lt;EndNote&gt;&lt;Cite&gt;&lt;Author&gt;Flierl&lt;/Author&gt;&lt;Year&gt;2002&lt;/Year&gt;&lt;RecNum&gt;72&lt;/RecNum&gt;&lt;DisplayText&gt;(41)&lt;/DisplayText&gt;&lt;record&gt;&lt;rec-number&gt;72&lt;/rec-number&gt;&lt;foreign-keys&gt;&lt;key app="EN" db-id="sddfvez20w2x5tedw0a5x2x5fr02psvpvd0s" timestamp="1644367185"&gt;72&lt;/key&gt;&lt;/foreign-keys&gt;&lt;ref-type name="Journal Article"&gt;17&lt;/ref-type&gt;&lt;contributors&gt;&lt;authors&gt;&lt;author&gt;Flierl, Glenn&lt;/author&gt;&lt;author&gt;McGillicuddy, Dennis J&lt;/author&gt;&lt;/authors&gt;&lt;/contributors&gt;&lt;titles&gt;&lt;title&gt;Mesoscale and submesoscale physical-biological interactions&lt;/title&gt;&lt;secondary-title&gt;The sea&lt;/secondary-title&gt;&lt;/titles&gt;&lt;periodical&gt;&lt;full-title&gt;The sea&lt;/full-title&gt;&lt;/periodical&gt;&lt;pages&gt;113-185&lt;/pages&gt;&lt;volume&gt;12&lt;/volume&gt;&lt;dates&gt;&lt;year&gt;2002&lt;/year&gt;&lt;/dates&gt;&lt;urls&gt;&lt;/urls&gt;&lt;/record&gt;&lt;/Cite&gt;&lt;/EndNote&gt;</w:instrText>
      </w:r>
      <w:r>
        <w:rPr>
          <w:rFonts w:ascii="Times New Roman" w:hAnsi="Times New Roman" w:cs="Times New Roman"/>
          <w:sz w:val="24"/>
          <w:szCs w:val="24"/>
        </w:rPr>
        <w:fldChar w:fldCharType="separate"/>
      </w:r>
      <w:r w:rsidR="005248BA">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r w:rsidRPr="003A6DA8">
        <w:rPr>
          <w:rFonts w:ascii="Times New Roman" w:hAnsi="Times New Roman" w:cs="Times New Roman"/>
          <w:sz w:val="24"/>
          <w:szCs w:val="24"/>
        </w:rPr>
        <w:t xml:space="preserve"> The submesoscale describes any physical feature less than 10 km in size and is representative of current fronts associated with twisting and stretching. Submesoscale and mesoscale (meso-submesoscale) features are identified using the </w:t>
      </w:r>
      <w:bookmarkStart w:id="38" w:name="_Hlk96529270"/>
      <w:r w:rsidR="00976037">
        <w:rPr>
          <w:rFonts w:ascii="Times New Roman" w:hAnsi="Times New Roman" w:cs="Times New Roman"/>
          <w:sz w:val="24"/>
          <w:szCs w:val="24"/>
        </w:rPr>
        <w:t>FSLE</w:t>
      </w:r>
      <w:r w:rsidRPr="003A6DA8">
        <w:rPr>
          <w:rFonts w:ascii="Times New Roman" w:hAnsi="Times New Roman" w:cs="Times New Roman"/>
          <w:sz w:val="24"/>
          <w:szCs w:val="24"/>
        </w:rPr>
        <w:t xml:space="preserve"> fields, and </w:t>
      </w:r>
      <w:r w:rsidR="00976037">
        <w:rPr>
          <w:rFonts w:ascii="Times New Roman" w:hAnsi="Times New Roman" w:cs="Times New Roman"/>
          <w:sz w:val="24"/>
          <w:szCs w:val="24"/>
        </w:rPr>
        <w:t xml:space="preserve">SLA </w:t>
      </w:r>
      <w:r w:rsidRPr="003A6DA8">
        <w:rPr>
          <w:rFonts w:ascii="Times New Roman" w:hAnsi="Times New Roman" w:cs="Times New Roman"/>
          <w:sz w:val="24"/>
          <w:szCs w:val="24"/>
        </w:rPr>
        <w:t xml:space="preserve">fields </w:t>
      </w:r>
      <w:bookmarkEnd w:id="38"/>
      <w:r w:rsidR="0097603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976037">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976037">
        <w:rPr>
          <w:rFonts w:ascii="Times New Roman" w:hAnsi="Times New Roman" w:cs="Times New Roman"/>
          <w:sz w:val="24"/>
          <w:szCs w:val="24"/>
        </w:rPr>
        <w:fldChar w:fldCharType="end"/>
      </w:r>
      <w:r w:rsidRPr="003A6DA8">
        <w:rPr>
          <w:rFonts w:ascii="Times New Roman" w:hAnsi="Times New Roman" w:cs="Times New Roman"/>
          <w:sz w:val="24"/>
          <w:szCs w:val="24"/>
        </w:rPr>
        <w:t xml:space="preserve">. </w:t>
      </w:r>
    </w:p>
    <w:p w14:paraId="123F29FA" w14:textId="23D8497A" w:rsidR="00792544" w:rsidRPr="003A6DA8" w:rsidRDefault="00792544" w:rsidP="0079254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validate the </w:t>
      </w:r>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w:t>
      </w:r>
      <w:r>
        <w:rPr>
          <w:rFonts w:ascii="Times New Roman" w:hAnsi="Times New Roman" w:cs="Times New Roman"/>
          <w:sz w:val="24"/>
          <w:szCs w:val="24"/>
        </w:rPr>
        <w:t>product, in situ HPLC CHL (h</w:t>
      </w:r>
      <w:r w:rsidRPr="003A6DA8">
        <w:rPr>
          <w:rFonts w:ascii="Times New Roman" w:hAnsi="Times New Roman" w:cs="Times New Roman"/>
          <w:sz w:val="24"/>
          <w:szCs w:val="24"/>
        </w:rPr>
        <w:t>igh-</w:t>
      </w:r>
      <w:r>
        <w:rPr>
          <w:rFonts w:ascii="Times New Roman" w:hAnsi="Times New Roman" w:cs="Times New Roman"/>
          <w:sz w:val="24"/>
          <w:szCs w:val="24"/>
        </w:rPr>
        <w:t>p</w:t>
      </w:r>
      <w:r w:rsidRPr="003A6DA8">
        <w:rPr>
          <w:rFonts w:ascii="Times New Roman" w:hAnsi="Times New Roman" w:cs="Times New Roman"/>
          <w:sz w:val="24"/>
          <w:szCs w:val="24"/>
        </w:rPr>
        <w:t xml:space="preserve">ressure </w:t>
      </w:r>
      <w:r>
        <w:rPr>
          <w:rFonts w:ascii="Times New Roman" w:hAnsi="Times New Roman" w:cs="Times New Roman"/>
          <w:sz w:val="24"/>
          <w:szCs w:val="24"/>
        </w:rPr>
        <w:t>liquid c</w:t>
      </w:r>
      <w:r w:rsidRPr="003A6DA8">
        <w:rPr>
          <w:rFonts w:ascii="Times New Roman" w:hAnsi="Times New Roman" w:cs="Times New Roman"/>
          <w:sz w:val="24"/>
          <w:szCs w:val="24"/>
        </w:rPr>
        <w:t>hromatography</w:t>
      </w:r>
      <w:r>
        <w:rPr>
          <w:rFonts w:ascii="Times New Roman" w:hAnsi="Times New Roman" w:cs="Times New Roman"/>
          <w:sz w:val="24"/>
          <w:szCs w:val="24"/>
        </w:rPr>
        <w:t>)</w:t>
      </w:r>
      <w:r w:rsidRPr="003A6DA8">
        <w:rPr>
          <w:rFonts w:ascii="Times New Roman" w:hAnsi="Times New Roman" w:cs="Times New Roman"/>
          <w:sz w:val="24"/>
          <w:szCs w:val="24"/>
        </w:rPr>
        <w:t xml:space="preserve"> </w:t>
      </w:r>
      <w:r>
        <w:rPr>
          <w:rFonts w:ascii="Times New Roman" w:hAnsi="Times New Roman" w:cs="Times New Roman"/>
          <w:sz w:val="24"/>
          <w:szCs w:val="24"/>
        </w:rPr>
        <w:t>data from the upper mixed layer (</w:t>
      </w:r>
      <w:r w:rsidR="00F61FFF">
        <w:rPr>
          <w:rFonts w:ascii="Times New Roman" w:hAnsi="Times New Roman" w:cs="Times New Roman"/>
          <w:sz w:val="24"/>
          <w:szCs w:val="24"/>
        </w:rPr>
        <w:t>2</w:t>
      </w:r>
      <w:r>
        <w:rPr>
          <w:rFonts w:ascii="Times New Roman" w:hAnsi="Times New Roman" w:cs="Times New Roman"/>
          <w:sz w:val="24"/>
          <w:szCs w:val="24"/>
        </w:rPr>
        <w:t xml:space="preserve">5 m) </w:t>
      </w:r>
      <w:r w:rsidR="00F871B2" w:rsidRPr="003A6DA8">
        <w:rPr>
          <w:rFonts w:ascii="Times New Roman" w:hAnsi="Times New Roman" w:cs="Times New Roman"/>
          <w:sz w:val="24"/>
          <w:szCs w:val="24"/>
        </w:rPr>
        <w:t xml:space="preserve">were downloaded directly from the Hawaii Ocean Time-series </w:t>
      </w:r>
      <w:r w:rsidR="008858D3">
        <w:rPr>
          <w:rFonts w:ascii="Times New Roman" w:hAnsi="Times New Roman" w:cs="Times New Roman"/>
          <w:sz w:val="24"/>
          <w:szCs w:val="24"/>
        </w:rPr>
        <w:t>ftp</w:t>
      </w:r>
      <w:r w:rsidR="00F871B2" w:rsidRPr="003A6DA8">
        <w:rPr>
          <w:rFonts w:ascii="Times New Roman" w:hAnsi="Times New Roman" w:cs="Times New Roman"/>
          <w:sz w:val="24"/>
          <w:szCs w:val="24"/>
        </w:rPr>
        <w:t xml:space="preserve"> webserver</w:t>
      </w:r>
      <w:r>
        <w:rPr>
          <w:rFonts w:ascii="Times New Roman" w:hAnsi="Times New Roman" w:cs="Times New Roman"/>
          <w:sz w:val="24"/>
          <w:szCs w:val="24"/>
        </w:rPr>
        <w:t xml:space="preserve">; these data </w:t>
      </w:r>
      <w:r w:rsidRPr="00C80129">
        <w:rPr>
          <w:rFonts w:ascii="Times New Roman" w:hAnsi="Times New Roman" w:cs="Times New Roman"/>
          <w:sz w:val="24"/>
          <w:szCs w:val="24"/>
        </w:rPr>
        <w:t>are at near monthly resolution</w:t>
      </w:r>
      <w:r w:rsidR="00F871B2" w:rsidRPr="00C80129">
        <w:rPr>
          <w:rFonts w:ascii="Times New Roman" w:hAnsi="Times New Roman" w:cs="Times New Roman"/>
          <w:sz w:val="24"/>
          <w:szCs w:val="24"/>
        </w:rPr>
        <w:t>.</w:t>
      </w:r>
      <w:r w:rsidR="00F871B2" w:rsidRPr="003A6DA8">
        <w:rPr>
          <w:rFonts w:ascii="Times New Roman" w:hAnsi="Times New Roman" w:cs="Times New Roman"/>
          <w:sz w:val="24"/>
          <w:szCs w:val="24"/>
        </w:rPr>
        <w:t xml:space="preserve"> </w:t>
      </w:r>
      <w:r w:rsidR="00315C0D">
        <w:rPr>
          <w:rFonts w:ascii="Times New Roman" w:hAnsi="Times New Roman" w:cs="Times New Roman"/>
          <w:sz w:val="24"/>
          <w:szCs w:val="24"/>
        </w:rPr>
        <w:t>The geometric mean of a 3×</w:t>
      </w:r>
      <w:proofErr w:type="gramStart"/>
      <w:r w:rsidR="00315C0D">
        <w:rPr>
          <w:rFonts w:ascii="Times New Roman" w:hAnsi="Times New Roman" w:cs="Times New Roman"/>
          <w:sz w:val="24"/>
          <w:szCs w:val="24"/>
        </w:rPr>
        <w:t>3 pixel</w:t>
      </w:r>
      <w:proofErr w:type="gramEnd"/>
      <w:r w:rsidR="00315C0D">
        <w:rPr>
          <w:rFonts w:ascii="Times New Roman" w:hAnsi="Times New Roman" w:cs="Times New Roman"/>
          <w:sz w:val="24"/>
          <w:szCs w:val="24"/>
        </w:rPr>
        <w:t xml:space="preserve"> region (12 ×12 km) around Station ALOHA was subset from the </w:t>
      </w:r>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w:t>
      </w:r>
      <w:r w:rsidR="00315C0D">
        <w:rPr>
          <w:rFonts w:ascii="Times New Roman" w:hAnsi="Times New Roman" w:cs="Times New Roman"/>
          <w:sz w:val="24"/>
          <w:szCs w:val="24"/>
        </w:rPr>
        <w:t>time-series</w:t>
      </w:r>
      <w:r w:rsidRPr="003A6DA8">
        <w:rPr>
          <w:rFonts w:ascii="Times New Roman" w:hAnsi="Times New Roman" w:cs="Times New Roman"/>
          <w:sz w:val="24"/>
          <w:szCs w:val="24"/>
        </w:rPr>
        <w:t xml:space="preserve"> and </w:t>
      </w:r>
      <w:r w:rsidR="00315C0D">
        <w:rPr>
          <w:rFonts w:ascii="Times New Roman" w:hAnsi="Times New Roman" w:cs="Times New Roman"/>
          <w:sz w:val="24"/>
          <w:szCs w:val="24"/>
        </w:rPr>
        <w:t>matched by time-stamp</w:t>
      </w:r>
      <w:r w:rsidR="00F61FFF">
        <w:rPr>
          <w:rFonts w:ascii="Times New Roman" w:hAnsi="Times New Roman" w:cs="Times New Roman"/>
          <w:sz w:val="24"/>
          <w:szCs w:val="24"/>
        </w:rPr>
        <w:t xml:space="preserve"> (± 1 day)</w:t>
      </w:r>
      <w:r w:rsidR="00315C0D">
        <w:rPr>
          <w:rFonts w:ascii="Times New Roman" w:hAnsi="Times New Roman" w:cs="Times New Roman"/>
          <w:sz w:val="24"/>
          <w:szCs w:val="24"/>
        </w:rPr>
        <w:t xml:space="preserve"> to the </w:t>
      </w:r>
      <w:r w:rsidRPr="003A6DA8">
        <w:rPr>
          <w:rFonts w:ascii="Times New Roman" w:hAnsi="Times New Roman" w:cs="Times New Roman"/>
          <w:sz w:val="24"/>
          <w:szCs w:val="24"/>
        </w:rPr>
        <w:t xml:space="preserve">HPLC </w:t>
      </w:r>
      <w:r w:rsidR="00315C0D">
        <w:rPr>
          <w:rFonts w:ascii="Times New Roman" w:hAnsi="Times New Roman" w:cs="Times New Roman"/>
          <w:sz w:val="24"/>
          <w:szCs w:val="24"/>
        </w:rPr>
        <w:t xml:space="preserve">CHL data; </w:t>
      </w:r>
      <w:r w:rsidRPr="00312484">
        <w:rPr>
          <w:rFonts w:ascii="Times New Roman" w:hAnsi="Times New Roman" w:cs="Times New Roman"/>
          <w:sz w:val="24"/>
          <w:szCs w:val="24"/>
        </w:rPr>
        <w:t>a linear regression</w:t>
      </w:r>
      <w:r w:rsidRPr="003A6DA8">
        <w:rPr>
          <w:rFonts w:ascii="Times New Roman" w:hAnsi="Times New Roman" w:cs="Times New Roman"/>
          <w:sz w:val="24"/>
          <w:szCs w:val="24"/>
        </w:rPr>
        <w:t xml:space="preserve"> between HPLC and the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 was performed (</w:t>
      </w:r>
      <w:r w:rsidRPr="00312484">
        <w:rPr>
          <w:rFonts w:ascii="Times New Roman" w:hAnsi="Times New Roman" w:cs="Times New Roman"/>
          <w:sz w:val="24"/>
          <w:szCs w:val="24"/>
        </w:rPr>
        <w:t>Figure 2</w:t>
      </w:r>
      <w:r w:rsidRPr="003A6DA8">
        <w:rPr>
          <w:rFonts w:ascii="Times New Roman" w:hAnsi="Times New Roman" w:cs="Times New Roman"/>
          <w:sz w:val="24"/>
          <w:szCs w:val="24"/>
        </w:rPr>
        <w:t xml:space="preserve">). </w:t>
      </w:r>
      <w:r w:rsidR="00612910">
        <w:rPr>
          <w:rFonts w:ascii="Times New Roman" w:hAnsi="Times New Roman" w:cs="Times New Roman"/>
          <w:sz w:val="24"/>
          <w:szCs w:val="24"/>
        </w:rPr>
        <w:t xml:space="preserve"> </w:t>
      </w:r>
    </w:p>
    <w:p w14:paraId="1C3A1B96" w14:textId="77777777" w:rsidR="00F871B2" w:rsidRDefault="00794E6D" w:rsidP="00794E6D">
      <w:pPr>
        <w:pStyle w:val="Heading2"/>
      </w:pPr>
      <w:r>
        <w:t>Study region</w:t>
      </w:r>
    </w:p>
    <w:p w14:paraId="6785819D" w14:textId="75F49124" w:rsidR="00794E6D" w:rsidRPr="00697E41" w:rsidRDefault="00794E6D" w:rsidP="00802D2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We have defined two distinct</w:t>
      </w:r>
      <w:r w:rsidRPr="003A6DA8">
        <w:rPr>
          <w:rFonts w:ascii="Times New Roman" w:hAnsi="Times New Roman" w:cs="Times New Roman"/>
          <w:sz w:val="24"/>
          <w:szCs w:val="24"/>
        </w:rPr>
        <w:t xml:space="preserve"> study regions</w:t>
      </w:r>
      <w:r>
        <w:rPr>
          <w:rFonts w:ascii="Times New Roman" w:hAnsi="Times New Roman" w:cs="Times New Roman"/>
          <w:sz w:val="24"/>
          <w:szCs w:val="24"/>
        </w:rPr>
        <w:t xml:space="preserve">: one centered at Station ALOHA </w:t>
      </w:r>
      <w:r w:rsidRPr="003A6DA8">
        <w:rPr>
          <w:rFonts w:ascii="Times New Roman" w:hAnsi="Times New Roman" w:cs="Times New Roman"/>
          <w:sz w:val="24"/>
          <w:szCs w:val="24"/>
        </w:rPr>
        <w:t>and the other at 30</w:t>
      </w:r>
      <w:r>
        <w:rPr>
          <w:rFonts w:ascii="Times New Roman" w:hAnsi="Times New Roman" w:cs="Times New Roman"/>
          <w:sz w:val="24"/>
          <w:szCs w:val="24"/>
        </w:rPr>
        <w:t>°</w:t>
      </w:r>
      <w:r w:rsidRPr="003A6DA8">
        <w:rPr>
          <w:rFonts w:ascii="Times New Roman" w:hAnsi="Times New Roman" w:cs="Times New Roman"/>
          <w:sz w:val="24"/>
          <w:szCs w:val="24"/>
        </w:rPr>
        <w:t>N</w:t>
      </w:r>
      <w:r>
        <w:rPr>
          <w:rFonts w:ascii="Times New Roman" w:hAnsi="Times New Roman" w:cs="Times New Roman"/>
          <w:sz w:val="24"/>
          <w:szCs w:val="24"/>
        </w:rPr>
        <w:t xml:space="preserve">, </w:t>
      </w:r>
      <w:r w:rsidRPr="00312484">
        <w:rPr>
          <w:rFonts w:ascii="Times New Roman" w:hAnsi="Times New Roman" w:cs="Times New Roman"/>
          <w:sz w:val="24"/>
          <w:szCs w:val="24"/>
        </w:rPr>
        <w:t>158°W</w:t>
      </w:r>
      <w:r w:rsidRPr="003A6DA8">
        <w:rPr>
          <w:rFonts w:ascii="Times New Roman" w:hAnsi="Times New Roman" w:cs="Times New Roman"/>
          <w:sz w:val="24"/>
          <w:szCs w:val="24"/>
        </w:rPr>
        <w:t>.</w:t>
      </w:r>
      <w:r>
        <w:rPr>
          <w:rFonts w:ascii="Times New Roman" w:hAnsi="Times New Roman" w:cs="Times New Roman"/>
          <w:sz w:val="24"/>
          <w:szCs w:val="24"/>
        </w:rPr>
        <w:t xml:space="preserve"> The former is not impacted by the seasonal migration of the North Pacific transition zone; the latter </w:t>
      </w:r>
      <w:r w:rsidR="00BE08FE">
        <w:rPr>
          <w:rFonts w:ascii="Times New Roman" w:hAnsi="Times New Roman" w:cs="Times New Roman"/>
          <w:sz w:val="24"/>
          <w:szCs w:val="24"/>
        </w:rPr>
        <w:t>is impacted by the North Pacific transition zone and exhibits</w:t>
      </w:r>
      <w:r>
        <w:rPr>
          <w:rFonts w:ascii="Times New Roman" w:hAnsi="Times New Roman" w:cs="Times New Roman"/>
          <w:sz w:val="24"/>
          <w:szCs w:val="24"/>
        </w:rPr>
        <w:t xml:space="preserve"> strong interannual variability</w:t>
      </w:r>
      <w:r w:rsidR="00612910">
        <w:rPr>
          <w:rFonts w:ascii="Times New Roman" w:hAnsi="Times New Roman" w:cs="Times New Roman"/>
          <w:sz w:val="24"/>
          <w:szCs w:val="24"/>
        </w:rPr>
        <w:t xml:space="preserve"> </w:t>
      </w:r>
      <w:r w:rsidR="00802D2E">
        <w:rPr>
          <w:rFonts w:ascii="Times New Roman" w:hAnsi="Times New Roman" w:cs="Times New Roman"/>
          <w:sz w:val="24"/>
          <w:szCs w:val="24"/>
        </w:rPr>
        <w:fldChar w:fldCharType="begin">
          <w:fldData xml:space="preserve">PEVuZE5vdGU+PENpdGU+PEF1dGhvcj5Ub3lvZGE8L0F1dGhvcj48WWVhcj4yMDE3PC9ZZWFyPjxS
ZWNOdW0+NzA8L1JlY051bT48RGlzcGxheVRleHQ+KDIzLTI1LCAyNyk8L0Rpc3BsYXlUZXh0Pjxy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cmVzb3VyY2UtbnVtPjwvcmVjb3JkPjwvQ2l0ZT48Q2l0ZT48QXV0aG9yPlZpbGxhcmVhbDwvQXV0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ZWNOdW0+NzA8L1JlY051bT48RGlzcGxheVRleHQ+KDIzLTI1LCAyNyk8L0Rpc3BsYXlUZXh0Pjxy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cmVzb3VyY2UtbnVtPjwvcmVjb3JkPjwvQ2l0ZT48Q2l0ZT48QXV0aG9yPlZpbGxhcmVhbDwvQXV0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02D2E">
        <w:rPr>
          <w:rFonts w:ascii="Times New Roman" w:hAnsi="Times New Roman" w:cs="Times New Roman"/>
          <w:sz w:val="24"/>
          <w:szCs w:val="24"/>
        </w:rPr>
      </w:r>
      <w:r w:rsidR="00802D2E">
        <w:rPr>
          <w:rFonts w:ascii="Times New Roman" w:hAnsi="Times New Roman" w:cs="Times New Roman"/>
          <w:sz w:val="24"/>
          <w:szCs w:val="24"/>
        </w:rPr>
        <w:fldChar w:fldCharType="separate"/>
      </w:r>
      <w:r w:rsidR="005248BA">
        <w:rPr>
          <w:rFonts w:ascii="Times New Roman" w:hAnsi="Times New Roman" w:cs="Times New Roman"/>
          <w:noProof/>
          <w:sz w:val="24"/>
          <w:szCs w:val="24"/>
        </w:rPr>
        <w:t>(23-25, 27)</w:t>
      </w:r>
      <w:r w:rsidR="00802D2E">
        <w:rPr>
          <w:rFonts w:ascii="Times New Roman" w:hAnsi="Times New Roman" w:cs="Times New Roman"/>
          <w:sz w:val="24"/>
          <w:szCs w:val="24"/>
        </w:rPr>
        <w:fldChar w:fldCharType="end"/>
      </w:r>
      <w:r w:rsidRPr="00802D2E">
        <w:rPr>
          <w:rFonts w:ascii="Times New Roman" w:hAnsi="Times New Roman" w:cs="Times New Roman"/>
          <w:sz w:val="24"/>
          <w:szCs w:val="24"/>
        </w:rPr>
        <w:t>.</w:t>
      </w:r>
      <w:r w:rsidR="00104A98" w:rsidRPr="00104A98">
        <w:rPr>
          <w:rFonts w:ascii="Times New Roman" w:hAnsi="Times New Roman" w:cs="Times New Roman"/>
          <w:sz w:val="24"/>
          <w:szCs w:val="24"/>
        </w:rPr>
        <w:t xml:space="preserve"> </w:t>
      </w:r>
      <w:commentRangeStart w:id="39"/>
      <w:r w:rsidR="00104A98">
        <w:rPr>
          <w:rFonts w:ascii="Times New Roman" w:hAnsi="Times New Roman" w:cs="Times New Roman"/>
          <w:sz w:val="24"/>
          <w:szCs w:val="24"/>
        </w:rPr>
        <w:t>Importantly, we examine relationships between CHL</w:t>
      </w:r>
      <w:r w:rsidR="00104A98">
        <w:rPr>
          <w:rFonts w:ascii="Times New Roman" w:hAnsi="Times New Roman" w:cs="Times New Roman"/>
          <w:sz w:val="24"/>
          <w:szCs w:val="24"/>
          <w:vertAlign w:val="subscript"/>
        </w:rPr>
        <w:t>anom</w:t>
      </w:r>
      <w:r w:rsidR="00104A98">
        <w:rPr>
          <w:rFonts w:ascii="Times New Roman" w:hAnsi="Times New Roman" w:cs="Times New Roman"/>
          <w:sz w:val="24"/>
          <w:szCs w:val="24"/>
        </w:rPr>
        <w:t xml:space="preserve">, </w:t>
      </w:r>
      <w:proofErr w:type="gramStart"/>
      <w:r w:rsidR="00104A98">
        <w:rPr>
          <w:rFonts w:ascii="Times New Roman" w:hAnsi="Times New Roman" w:cs="Times New Roman"/>
          <w:sz w:val="24"/>
          <w:szCs w:val="24"/>
        </w:rPr>
        <w:t>FSLE</w:t>
      </w:r>
      <w:r w:rsidR="00104A98" w:rsidRPr="003A6DA8">
        <w:rPr>
          <w:rFonts w:ascii="Times New Roman" w:hAnsi="Times New Roman" w:cs="Times New Roman"/>
          <w:sz w:val="24"/>
          <w:szCs w:val="24"/>
        </w:rPr>
        <w:t xml:space="preserve"> ,</w:t>
      </w:r>
      <w:proofErr w:type="gramEnd"/>
      <w:r w:rsidR="00104A98" w:rsidRPr="003A6DA8">
        <w:rPr>
          <w:rFonts w:ascii="Times New Roman" w:hAnsi="Times New Roman" w:cs="Times New Roman"/>
          <w:sz w:val="24"/>
          <w:szCs w:val="24"/>
        </w:rPr>
        <w:t xml:space="preserve"> and </w:t>
      </w:r>
      <w:r w:rsidR="00104A98">
        <w:rPr>
          <w:rFonts w:ascii="Times New Roman" w:hAnsi="Times New Roman" w:cs="Times New Roman"/>
          <w:sz w:val="24"/>
          <w:szCs w:val="24"/>
        </w:rPr>
        <w:t xml:space="preserve">SLA </w:t>
      </w:r>
      <w:r w:rsidR="00104A98" w:rsidRPr="003A6DA8">
        <w:rPr>
          <w:rFonts w:ascii="Times New Roman" w:hAnsi="Times New Roman" w:cs="Times New Roman"/>
          <w:sz w:val="24"/>
          <w:szCs w:val="24"/>
        </w:rPr>
        <w:t>fields</w:t>
      </w:r>
      <w:r w:rsidR="00104A98">
        <w:rPr>
          <w:rFonts w:ascii="Times New Roman" w:hAnsi="Times New Roman" w:cs="Times New Roman"/>
          <w:sz w:val="24"/>
          <w:szCs w:val="24"/>
        </w:rPr>
        <w:t xml:space="preserve"> at every gridded point within each bloom region. </w:t>
      </w:r>
      <w:commentRangeEnd w:id="39"/>
      <w:r w:rsidR="00104A98">
        <w:rPr>
          <w:rStyle w:val="CommentReference"/>
        </w:rPr>
        <w:commentReference w:id="39"/>
      </w:r>
      <w:commentRangeStart w:id="40"/>
      <w:r w:rsidR="00104A98">
        <w:rPr>
          <w:rFonts w:ascii="Times New Roman" w:hAnsi="Times New Roman" w:cs="Times New Roman"/>
          <w:sz w:val="24"/>
          <w:szCs w:val="24"/>
        </w:rPr>
        <w:t>T</w:t>
      </w:r>
      <w:r w:rsidR="00104A98" w:rsidRPr="003A6DA8">
        <w:rPr>
          <w:rFonts w:ascii="Times New Roman" w:hAnsi="Times New Roman" w:cs="Times New Roman"/>
          <w:sz w:val="24"/>
          <w:szCs w:val="24"/>
        </w:rPr>
        <w:t xml:space="preserve">he </w:t>
      </w:r>
      <w:r w:rsidR="00104A98">
        <w:rPr>
          <w:rFonts w:ascii="Times New Roman" w:hAnsi="Times New Roman" w:cs="Times New Roman"/>
          <w:sz w:val="24"/>
          <w:szCs w:val="24"/>
        </w:rPr>
        <w:t xml:space="preserve">longitude latitude </w:t>
      </w:r>
      <w:r w:rsidR="00104A98">
        <w:rPr>
          <w:rFonts w:ascii="Times New Roman" w:hAnsi="Times New Roman" w:cs="Times New Roman"/>
          <w:sz w:val="24"/>
          <w:szCs w:val="24"/>
        </w:rPr>
        <w:t>boundaries</w:t>
      </w:r>
      <w:r w:rsidR="00104A98" w:rsidRPr="003A6DA8">
        <w:rPr>
          <w:rFonts w:ascii="Times New Roman" w:hAnsi="Times New Roman" w:cs="Times New Roman"/>
          <w:sz w:val="24"/>
          <w:szCs w:val="24"/>
        </w:rPr>
        <w:t xml:space="preserve"> </w:t>
      </w:r>
      <w:r w:rsidR="00104A98" w:rsidRPr="003A6DA8">
        <w:rPr>
          <w:rFonts w:ascii="Times New Roman" w:hAnsi="Times New Roman" w:cs="Times New Roman"/>
          <w:sz w:val="24"/>
          <w:szCs w:val="24"/>
        </w:rPr>
        <w:t>of the two study regions are</w:t>
      </w:r>
      <w:r w:rsidR="00104A98">
        <w:rPr>
          <w:rFonts w:ascii="Arial" w:hAnsi="Arial" w:cs="Arial"/>
          <w:color w:val="222222"/>
          <w:shd w:val="clear" w:color="auto" w:fill="FFFFFF"/>
        </w:rPr>
        <w:t> [-159, -</w:t>
      </w:r>
      <w:r w:rsidR="00104A98">
        <w:rPr>
          <w:rFonts w:ascii="Arial" w:hAnsi="Arial" w:cs="Arial"/>
          <w:color w:val="222222"/>
          <w:shd w:val="clear" w:color="auto" w:fill="FFFFFF"/>
        </w:rPr>
        <w:lastRenderedPageBreak/>
        <w:t>157, 22, 23]</w:t>
      </w:r>
      <w:r w:rsidR="00104A98">
        <w:rPr>
          <w:rFonts w:ascii="Times New Roman" w:hAnsi="Times New Roman" w:cs="Times New Roman"/>
          <w:sz w:val="24"/>
          <w:szCs w:val="24"/>
        </w:rPr>
        <w:t xml:space="preserve"> and</w:t>
      </w:r>
      <w:r w:rsidR="00104A98">
        <w:rPr>
          <w:rFonts w:ascii="Arial" w:hAnsi="Arial" w:cs="Arial"/>
          <w:color w:val="222222"/>
          <w:shd w:val="clear" w:color="auto" w:fill="FFFFFF"/>
        </w:rPr>
        <w:t> [-163, -132, 27, 35]</w:t>
      </w:r>
      <w:r w:rsidR="00104A98">
        <w:rPr>
          <w:rFonts w:ascii="Times New Roman" w:hAnsi="Times New Roman" w:cs="Times New Roman"/>
          <w:sz w:val="24"/>
          <w:szCs w:val="24"/>
        </w:rPr>
        <w:t xml:space="preserve"> respectively</w:t>
      </w:r>
      <w:commentRangeEnd w:id="40"/>
      <w:r w:rsidR="00104A98">
        <w:rPr>
          <w:rStyle w:val="CommentReference"/>
        </w:rPr>
        <w:commentReference w:id="40"/>
      </w:r>
      <w:r w:rsidRPr="003A6DA8">
        <w:rPr>
          <w:rFonts w:ascii="Times New Roman" w:hAnsi="Times New Roman" w:cs="Times New Roman"/>
          <w:sz w:val="24"/>
          <w:szCs w:val="24"/>
        </w:rPr>
        <w:t xml:space="preserve"> The bloom regions were chosen by first generating a contour map of the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w:t>
      </w:r>
      <w:r>
        <w:rPr>
          <w:rFonts w:ascii="Times New Roman" w:hAnsi="Times New Roman" w:cs="Times New Roman"/>
          <w:sz w:val="24"/>
          <w:szCs w:val="24"/>
        </w:rPr>
        <w:t>in the NPSG</w:t>
      </w:r>
      <w:r w:rsidRPr="003A6DA8">
        <w:rPr>
          <w:rFonts w:ascii="Times New Roman" w:hAnsi="Times New Roman" w:cs="Times New Roman"/>
          <w:sz w:val="24"/>
          <w:szCs w:val="24"/>
        </w:rPr>
        <w:t xml:space="preserve"> </w:t>
      </w:r>
      <w:r w:rsidR="00BF2852" w:rsidRPr="00802D2E">
        <w:rPr>
          <w:rFonts w:ascii="Times New Roman" w:hAnsi="Times New Roman" w:cs="Times New Roman"/>
          <w:b/>
          <w:sz w:val="24"/>
          <w:szCs w:val="24"/>
        </w:rPr>
        <w:t>(</w:t>
      </w:r>
      <w:commentRangeStart w:id="41"/>
      <w:r w:rsidR="00BF2852" w:rsidRPr="00B6428F">
        <w:rPr>
          <w:rFonts w:ascii="Times New Roman" w:hAnsi="Times New Roman" w:cs="Times New Roman"/>
          <w:sz w:val="24"/>
          <w:szCs w:val="24"/>
        </w:rPr>
        <w:t>Figure</w:t>
      </w:r>
      <w:r w:rsidR="00802D2E" w:rsidRPr="00B6428F">
        <w:rPr>
          <w:rFonts w:ascii="Times New Roman" w:hAnsi="Times New Roman" w:cs="Times New Roman"/>
          <w:sz w:val="24"/>
          <w:szCs w:val="24"/>
        </w:rPr>
        <w:t xml:space="preserve"> </w:t>
      </w:r>
      <w:r w:rsidR="00B6428F" w:rsidRPr="00B6428F">
        <w:rPr>
          <w:rFonts w:ascii="Times New Roman" w:hAnsi="Times New Roman" w:cs="Times New Roman"/>
          <w:sz w:val="24"/>
          <w:szCs w:val="24"/>
        </w:rPr>
        <w:t>3</w:t>
      </w:r>
      <w:commentRangeEnd w:id="41"/>
      <w:r w:rsidR="00563F9E">
        <w:rPr>
          <w:rStyle w:val="CommentReference"/>
        </w:rPr>
        <w:commentReference w:id="41"/>
      </w:r>
      <w:r w:rsidR="00BF2852" w:rsidRPr="00802D2E">
        <w:rPr>
          <w:rFonts w:ascii="Times New Roman" w:hAnsi="Times New Roman" w:cs="Times New Roman"/>
          <w:b/>
          <w:sz w:val="24"/>
          <w:szCs w:val="24"/>
        </w:rPr>
        <w:t>)</w:t>
      </w:r>
      <w:r w:rsidR="00BF2852">
        <w:rPr>
          <w:rFonts w:ascii="Times New Roman" w:hAnsi="Times New Roman" w:cs="Times New Roman"/>
          <w:sz w:val="24"/>
          <w:szCs w:val="24"/>
        </w:rPr>
        <w:t xml:space="preserve"> </w:t>
      </w:r>
      <w:r w:rsidRPr="003A6DA8">
        <w:rPr>
          <w:rFonts w:ascii="Times New Roman" w:hAnsi="Times New Roman" w:cs="Times New Roman"/>
          <w:sz w:val="24"/>
          <w:szCs w:val="24"/>
        </w:rPr>
        <w:t xml:space="preserve">and the smallest possible box was defined for each region that </w:t>
      </w:r>
      <w:commentRangeStart w:id="42"/>
      <w:r w:rsidRPr="003A6DA8">
        <w:rPr>
          <w:rFonts w:ascii="Times New Roman" w:hAnsi="Times New Roman" w:cs="Times New Roman"/>
          <w:sz w:val="24"/>
          <w:szCs w:val="24"/>
        </w:rPr>
        <w:t xml:space="preserve">completely encompassed all </w:t>
      </w:r>
      <w:r>
        <w:rPr>
          <w:rFonts w:ascii="Times New Roman" w:hAnsi="Times New Roman" w:cs="Times New Roman"/>
          <w:sz w:val="24"/>
          <w:szCs w:val="24"/>
        </w:rPr>
        <w:t>large scale</w:t>
      </w:r>
      <w:r w:rsidRPr="003A6DA8">
        <w:rPr>
          <w:rFonts w:ascii="Times New Roman" w:hAnsi="Times New Roman" w:cs="Times New Roman"/>
          <w:sz w:val="24"/>
          <w:szCs w:val="24"/>
        </w:rPr>
        <w:t xml:space="preserve"> </w:t>
      </w:r>
      <w:proofErr w:type="spellStart"/>
      <w:r w:rsidRPr="003A6DA8">
        <w:rPr>
          <w:rFonts w:ascii="Times New Roman" w:hAnsi="Times New Roman" w:cs="Times New Roman"/>
          <w:sz w:val="24"/>
          <w:szCs w:val="24"/>
        </w:rPr>
        <w:t>CHL</w:t>
      </w:r>
      <w:r w:rsidR="00B6428F">
        <w:rPr>
          <w:rFonts w:ascii="Times New Roman" w:hAnsi="Times New Roman" w:cs="Times New Roman"/>
          <w:sz w:val="24"/>
          <w:szCs w:val="24"/>
          <w:vertAlign w:val="subscript"/>
        </w:rPr>
        <w:t>sat</w:t>
      </w:r>
      <w:proofErr w:type="spellEnd"/>
      <w:r w:rsidR="00B6428F">
        <w:rPr>
          <w:rFonts w:ascii="Times New Roman" w:hAnsi="Times New Roman" w:cs="Times New Roman"/>
          <w:sz w:val="24"/>
          <w:szCs w:val="24"/>
        </w:rPr>
        <w:t xml:space="preserve"> anomalies (CHL</w:t>
      </w:r>
      <w:r>
        <w:rPr>
          <w:rFonts w:ascii="Times New Roman" w:hAnsi="Times New Roman" w:cs="Times New Roman"/>
          <w:sz w:val="24"/>
          <w:szCs w:val="24"/>
          <w:vertAlign w:val="subscript"/>
        </w:rPr>
        <w:t>anom</w:t>
      </w:r>
      <w:r w:rsidR="00B6428F">
        <w:rPr>
          <w:rFonts w:ascii="Times New Roman" w:hAnsi="Times New Roman" w:cs="Times New Roman"/>
          <w:sz w:val="24"/>
          <w:szCs w:val="24"/>
        </w:rPr>
        <w:t xml:space="preserve">, defined in the next section) </w:t>
      </w:r>
      <w:r w:rsidRPr="003A6DA8">
        <w:rPr>
          <w:rFonts w:ascii="Times New Roman" w:hAnsi="Times New Roman" w:cs="Times New Roman"/>
          <w:sz w:val="24"/>
          <w:szCs w:val="24"/>
        </w:rPr>
        <w:t>features</w:t>
      </w:r>
      <w:commentRangeEnd w:id="42"/>
      <w:r w:rsidR="00563F9E">
        <w:rPr>
          <w:rStyle w:val="CommentReference"/>
        </w:rPr>
        <w:commentReference w:id="42"/>
      </w:r>
      <w:r w:rsidRPr="003A6DA8">
        <w:rPr>
          <w:rFonts w:ascii="Times New Roman" w:hAnsi="Times New Roman" w:cs="Times New Roman"/>
          <w:sz w:val="24"/>
          <w:szCs w:val="24"/>
        </w:rPr>
        <w:t xml:space="preserve">. </w:t>
      </w:r>
      <w:ins w:id="43" w:author="James Ash" w:date="2022-09-06T16:48:00Z">
        <w:r w:rsidR="00104A98">
          <w:rPr>
            <w:rFonts w:ascii="Times New Roman" w:hAnsi="Times New Roman" w:cs="Times New Roman"/>
            <w:sz w:val="24"/>
            <w:szCs w:val="24"/>
          </w:rPr>
          <w:t xml:space="preserve"> </w:t>
        </w:r>
      </w:ins>
      <w:r w:rsidR="00D522C8">
        <w:rPr>
          <w:rFonts w:ascii="Times New Roman" w:hAnsi="Times New Roman" w:cs="Times New Roman"/>
          <w:sz w:val="24"/>
          <w:szCs w:val="24"/>
        </w:rPr>
        <w:t>D</w:t>
      </w:r>
      <w:r w:rsidRPr="003A6DA8">
        <w:rPr>
          <w:rFonts w:ascii="Times New Roman" w:hAnsi="Times New Roman" w:cs="Times New Roman"/>
          <w:sz w:val="24"/>
          <w:szCs w:val="24"/>
        </w:rPr>
        <w:t>efining the bloom study regions in this way is ultimately subjective</w:t>
      </w:r>
      <w:ins w:id="44" w:author="James Ash" w:date="2022-09-06T16:58:00Z">
        <w:r w:rsidR="002810C2">
          <w:rPr>
            <w:rFonts w:ascii="Times New Roman" w:hAnsi="Times New Roman" w:cs="Times New Roman"/>
            <w:sz w:val="24"/>
            <w:szCs w:val="24"/>
          </w:rPr>
          <w:t xml:space="preserve">, </w:t>
        </w:r>
      </w:ins>
      <w:r w:rsidR="00104A98">
        <w:rPr>
          <w:rFonts w:ascii="Times New Roman" w:hAnsi="Times New Roman" w:cs="Times New Roman"/>
          <w:sz w:val="24"/>
          <w:szCs w:val="24"/>
        </w:rPr>
        <w:t>and there</w:t>
      </w:r>
      <w:r w:rsidRPr="003A6DA8">
        <w:rPr>
          <w:rFonts w:ascii="Times New Roman" w:hAnsi="Times New Roman" w:cs="Times New Roman"/>
          <w:sz w:val="24"/>
          <w:szCs w:val="24"/>
        </w:rPr>
        <w:t xml:space="preserve"> are slight variations in box boundaries compared to previous studies</w:t>
      </w:r>
      <w:r w:rsidR="0030596E">
        <w:rPr>
          <w:rFonts w:ascii="Times New Roman" w:hAnsi="Times New Roman" w:cs="Times New Roman"/>
          <w:sz w:val="24"/>
          <w:szCs w:val="24"/>
        </w:rPr>
        <w:t xml:space="preserve"> </w:t>
      </w:r>
      <w:r w:rsidR="0030596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&lt;EndNote&gt;&lt;Cite&gt;&lt;Author&gt;Toyoda&lt;/Author&gt;&lt;Year&gt;2017&lt;/Year&gt;&lt;RecNum&gt;70&lt;/RecNum&gt;&lt;DisplayText&gt;(23, 24)&lt;/DisplayText&gt;&lt;record&gt;&lt;rec-number&gt;70&lt;/rec-number&gt;&lt;foreign-keys&gt;&lt;key app="EN" db-id="sddfvez20w2x5tedw0a5x2x5fr02psvpvd0s" timestamp="1644367185"&gt;70&lt;/key&gt;&lt;/foreign-keys&gt;&lt;ref-type name="Journal Article"&gt;17&lt;/ref-type&gt;&lt;contributors&gt;&lt;authors&gt;&lt;author&gt;Toyoda, Takahiro&lt;/author&gt;&lt;author&gt;Okamoto, Suguru&lt;/author&gt;&lt;/authors&gt;&lt;/contributors&gt;&lt;titles&gt;&lt;title&gt;Physical forcing of late summer chlorophyll a blooms in the oligotrophic eastern North Pacific&lt;/title&gt;&lt;secondary-title&gt;Journal of Geophysical Research: Oceans&lt;/secondary-title&gt;&lt;/titles&gt;&lt;periodical&gt;&lt;full-title&gt;Journal of Geophysical Research: Oceans&lt;/full-title&gt;&lt;/periodical&gt;&lt;pages&gt;1849-1861&lt;/pages&gt;&lt;volume&gt;122&lt;/volume&gt;&lt;number&gt;3&lt;/number&gt;&lt;dates&gt;&lt;year&gt;2017&lt;/year&gt;&lt;/dates&gt;&lt;isbn&gt;2169-9275&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30596E">
        <w:rPr>
          <w:rFonts w:ascii="Times New Roman" w:hAnsi="Times New Roman" w:cs="Times New Roman"/>
          <w:sz w:val="24"/>
          <w:szCs w:val="24"/>
        </w:rPr>
        <w:fldChar w:fldCharType="separate"/>
      </w:r>
      <w:r w:rsidR="005248BA">
        <w:rPr>
          <w:rFonts w:ascii="Times New Roman" w:hAnsi="Times New Roman" w:cs="Times New Roman"/>
          <w:noProof/>
          <w:sz w:val="24"/>
          <w:szCs w:val="24"/>
        </w:rPr>
        <w:t>(23, 24)</w:t>
      </w:r>
      <w:r w:rsidR="0030596E">
        <w:rPr>
          <w:rFonts w:ascii="Times New Roman" w:hAnsi="Times New Roman" w:cs="Times New Roman"/>
          <w:sz w:val="24"/>
          <w:szCs w:val="24"/>
        </w:rPr>
        <w:fldChar w:fldCharType="end"/>
      </w:r>
      <w:r w:rsidR="0030596E">
        <w:rPr>
          <w:rFonts w:ascii="Times New Roman" w:hAnsi="Times New Roman" w:cs="Times New Roman"/>
          <w:sz w:val="24"/>
          <w:szCs w:val="24"/>
        </w:rPr>
        <w:t xml:space="preserve">, </w:t>
      </w:r>
      <w:r w:rsidR="005762AA">
        <w:rPr>
          <w:rFonts w:ascii="Times New Roman" w:hAnsi="Times New Roman" w:cs="Times New Roman"/>
          <w:sz w:val="24"/>
          <w:szCs w:val="24"/>
        </w:rPr>
        <w:t xml:space="preserve">but </w:t>
      </w:r>
      <w:r w:rsidR="00612910">
        <w:rPr>
          <w:rFonts w:ascii="Times New Roman" w:hAnsi="Times New Roman" w:cs="Times New Roman"/>
          <w:sz w:val="24"/>
          <w:szCs w:val="24"/>
        </w:rPr>
        <w:t>th</w:t>
      </w:r>
      <w:r w:rsidR="005762AA">
        <w:rPr>
          <w:rFonts w:ascii="Times New Roman" w:hAnsi="Times New Roman" w:cs="Times New Roman"/>
          <w:sz w:val="24"/>
          <w:szCs w:val="24"/>
        </w:rPr>
        <w:t>is</w:t>
      </w:r>
      <w:r w:rsidR="00612910">
        <w:rPr>
          <w:rFonts w:ascii="Times New Roman" w:hAnsi="Times New Roman" w:cs="Times New Roman"/>
          <w:sz w:val="24"/>
          <w:szCs w:val="24"/>
        </w:rPr>
        <w:t xml:space="preserve"> choice allows us to focus on a central bloom region. </w:t>
      </w:r>
      <w:r w:rsidR="00873F8F">
        <w:rPr>
          <w:rFonts w:ascii="Times New Roman" w:hAnsi="Times New Roman" w:cs="Times New Roman"/>
          <w:sz w:val="24"/>
          <w:szCs w:val="24"/>
        </w:rPr>
        <w:t xml:space="preserve"> . </w:t>
      </w:r>
      <w:r w:rsidR="00BF2852" w:rsidRPr="003A6DA8">
        <w:rPr>
          <w:rFonts w:ascii="Times New Roman" w:hAnsi="Times New Roman" w:cs="Times New Roman"/>
          <w:sz w:val="24"/>
          <w:szCs w:val="24"/>
        </w:rPr>
        <w:t>Furthermore, the boxes are defined only to mark general bloom region</w:t>
      </w:r>
      <w:r w:rsidR="00BF2852">
        <w:rPr>
          <w:rFonts w:ascii="Times New Roman" w:hAnsi="Times New Roman" w:cs="Times New Roman"/>
          <w:sz w:val="24"/>
          <w:szCs w:val="24"/>
        </w:rPr>
        <w:t>s</w:t>
      </w:r>
      <w:r w:rsidR="00BF2852" w:rsidRPr="003A6DA8">
        <w:rPr>
          <w:rFonts w:ascii="Times New Roman" w:hAnsi="Times New Roman" w:cs="Times New Roman"/>
          <w:sz w:val="24"/>
          <w:szCs w:val="24"/>
        </w:rPr>
        <w:t>, and are used to determine the frequency of bloom occurrences, but the subsequent statistical analysis is not heavily dependent on the box boundaries</w:t>
      </w:r>
      <w:r w:rsidR="00B6428F">
        <w:rPr>
          <w:rFonts w:ascii="Times New Roman" w:hAnsi="Times New Roman" w:cs="Times New Roman"/>
          <w:sz w:val="24"/>
          <w:szCs w:val="24"/>
        </w:rPr>
        <w:t xml:space="preserve"> (data not shown)</w:t>
      </w:r>
      <w:r w:rsidR="00BF2852" w:rsidRPr="003A6DA8">
        <w:rPr>
          <w:rFonts w:ascii="Times New Roman" w:hAnsi="Times New Roman" w:cs="Times New Roman"/>
          <w:sz w:val="24"/>
          <w:szCs w:val="24"/>
        </w:rPr>
        <w:t>.</w:t>
      </w:r>
      <w:r w:rsidR="00873F8F" w:rsidRPr="003A6DA8" w:rsidDel="00612910">
        <w:rPr>
          <w:rFonts w:ascii="Times New Roman" w:hAnsi="Times New Roman" w:cs="Times New Roman"/>
          <w:sz w:val="24"/>
          <w:szCs w:val="24"/>
        </w:rPr>
        <w:t xml:space="preserve"> </w:t>
      </w:r>
      <w:r w:rsidR="00873F8F">
        <w:rPr>
          <w:rFonts w:ascii="Times New Roman" w:hAnsi="Times New Roman" w:cs="Times New Roman"/>
          <w:sz w:val="24"/>
          <w:szCs w:val="24"/>
        </w:rPr>
        <w:t>T</w:t>
      </w:r>
      <w:r w:rsidR="00873F8F" w:rsidRPr="003A6DA8">
        <w:rPr>
          <w:rFonts w:ascii="Times New Roman" w:hAnsi="Times New Roman" w:cs="Times New Roman"/>
          <w:sz w:val="24"/>
          <w:szCs w:val="24"/>
        </w:rPr>
        <w:t xml:space="preserve">he monthly mean climatology for a </w:t>
      </w:r>
      <w:r w:rsidR="00873F8F">
        <w:rPr>
          <w:rFonts w:ascii="Times New Roman" w:hAnsi="Times New Roman" w:cs="Times New Roman"/>
          <w:sz w:val="24"/>
          <w:szCs w:val="24"/>
        </w:rPr>
        <w:t>12</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12</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km region around Station</w:t>
      </w:r>
      <w:r w:rsidR="00873F8F" w:rsidRPr="003A6DA8">
        <w:rPr>
          <w:rFonts w:ascii="Times New Roman" w:hAnsi="Times New Roman" w:cs="Times New Roman"/>
          <w:sz w:val="24"/>
          <w:szCs w:val="24"/>
        </w:rPr>
        <w:t xml:space="preserve"> ALOHA </w:t>
      </w:r>
      <w:r w:rsidR="00873F8F">
        <w:rPr>
          <w:rFonts w:ascii="Times New Roman" w:hAnsi="Times New Roman" w:cs="Times New Roman"/>
          <w:sz w:val="24"/>
          <w:szCs w:val="24"/>
        </w:rPr>
        <w:t>was also calculated for</w:t>
      </w:r>
      <w:r w:rsidR="00873F8F" w:rsidRPr="003A6DA8">
        <w:rPr>
          <w:rFonts w:ascii="Times New Roman" w:hAnsi="Times New Roman" w:cs="Times New Roman"/>
          <w:sz w:val="24"/>
          <w:szCs w:val="24"/>
        </w:rPr>
        <w:t xml:space="preserve"> both the </w:t>
      </w:r>
      <w:r w:rsidR="00B6428F" w:rsidRPr="003A6DA8">
        <w:rPr>
          <w:rFonts w:ascii="Times New Roman" w:hAnsi="Times New Roman" w:cs="Times New Roman"/>
          <w:sz w:val="24"/>
          <w:szCs w:val="24"/>
        </w:rPr>
        <w:t>CHL</w:t>
      </w:r>
      <w:r w:rsidR="00B6428F" w:rsidRPr="003A6DA8">
        <w:rPr>
          <w:rFonts w:ascii="Times New Roman" w:hAnsi="Times New Roman" w:cs="Times New Roman"/>
          <w:sz w:val="24"/>
          <w:szCs w:val="24"/>
          <w:vertAlign w:val="subscript"/>
        </w:rPr>
        <w:t>sat</w:t>
      </w:r>
      <w:r w:rsidR="00B6428F" w:rsidRPr="003A6DA8">
        <w:rPr>
          <w:rFonts w:ascii="Times New Roman" w:hAnsi="Times New Roman" w:cs="Times New Roman"/>
          <w:sz w:val="24"/>
          <w:szCs w:val="24"/>
        </w:rPr>
        <w:t xml:space="preserve"> </w:t>
      </w:r>
      <w:r w:rsidR="00B6428F">
        <w:rPr>
          <w:rFonts w:ascii="Times New Roman" w:hAnsi="Times New Roman" w:cs="Times New Roman"/>
          <w:sz w:val="24"/>
          <w:szCs w:val="24"/>
        </w:rPr>
        <w:t xml:space="preserve">(Figure 1) and </w:t>
      </w:r>
      <w:r w:rsidR="00873F8F" w:rsidRPr="003A6DA8">
        <w:rPr>
          <w:rFonts w:ascii="Times New Roman" w:hAnsi="Times New Roman" w:cs="Times New Roman"/>
          <w:sz w:val="24"/>
          <w:szCs w:val="24"/>
        </w:rPr>
        <w:t>CHL</w:t>
      </w:r>
      <w:r w:rsidR="00873F8F" w:rsidRPr="003A6DA8">
        <w:rPr>
          <w:rFonts w:ascii="Times New Roman" w:hAnsi="Times New Roman" w:cs="Times New Roman"/>
          <w:sz w:val="24"/>
          <w:szCs w:val="24"/>
          <w:vertAlign w:val="subscript"/>
        </w:rPr>
        <w:t>anom</w:t>
      </w:r>
      <w:r w:rsidR="00873F8F" w:rsidRPr="003A6DA8">
        <w:rPr>
          <w:rFonts w:ascii="Times New Roman" w:hAnsi="Times New Roman" w:cs="Times New Roman"/>
          <w:sz w:val="24"/>
          <w:szCs w:val="24"/>
        </w:rPr>
        <w:t xml:space="preserve"> products</w:t>
      </w:r>
      <w:r w:rsidR="00873F8F">
        <w:rPr>
          <w:rFonts w:ascii="Times New Roman" w:hAnsi="Times New Roman" w:cs="Times New Roman"/>
          <w:sz w:val="24"/>
          <w:szCs w:val="24"/>
        </w:rPr>
        <w:t xml:space="preserve"> (F</w:t>
      </w:r>
      <w:r w:rsidR="00873F8F" w:rsidRPr="003A6DA8">
        <w:rPr>
          <w:rFonts w:ascii="Times New Roman" w:hAnsi="Times New Roman" w:cs="Times New Roman"/>
          <w:sz w:val="24"/>
          <w:szCs w:val="24"/>
        </w:rPr>
        <w:t>igure 3</w:t>
      </w:r>
      <w:r w:rsidR="00873F8F">
        <w:rPr>
          <w:rFonts w:ascii="Times New Roman" w:hAnsi="Times New Roman" w:cs="Times New Roman"/>
          <w:sz w:val="24"/>
          <w:szCs w:val="24"/>
        </w:rPr>
        <w:t>)</w:t>
      </w:r>
      <w:r w:rsidR="00873F8F" w:rsidRPr="003A6DA8">
        <w:rPr>
          <w:rFonts w:ascii="Times New Roman" w:hAnsi="Times New Roman" w:cs="Times New Roman"/>
          <w:sz w:val="24"/>
          <w:szCs w:val="24"/>
        </w:rPr>
        <w:t>.</w:t>
      </w:r>
      <w:r w:rsidR="00873F8F">
        <w:rPr>
          <w:rFonts w:ascii="Times New Roman" w:hAnsi="Times New Roman" w:cs="Times New Roman"/>
          <w:sz w:val="24"/>
          <w:szCs w:val="24"/>
        </w:rPr>
        <w:t xml:space="preserve">  Based on this climatology, we have focused on the </w:t>
      </w:r>
      <w:r w:rsidR="00873F8F" w:rsidRPr="003A6DA8">
        <w:rPr>
          <w:rFonts w:ascii="Times New Roman" w:hAnsi="Times New Roman" w:cs="Times New Roman"/>
          <w:sz w:val="24"/>
          <w:szCs w:val="24"/>
        </w:rPr>
        <w:t xml:space="preserve">late summer months </w:t>
      </w:r>
      <w:r w:rsidR="002810C2">
        <w:rPr>
          <w:rFonts w:ascii="Times New Roman" w:hAnsi="Times New Roman" w:cs="Times New Roman"/>
          <w:sz w:val="24"/>
          <w:szCs w:val="24"/>
        </w:rPr>
        <w:t>(July - October)</w:t>
      </w:r>
      <w:proofErr w:type="spellStart"/>
      <w:r w:rsidR="002810C2">
        <w:rPr>
          <w:rFonts w:ascii="Times New Roman" w:hAnsi="Times New Roman" w:cs="Times New Roman"/>
          <w:sz w:val="24"/>
          <w:szCs w:val="24"/>
        </w:rPr>
        <w:t xml:space="preserve"> </w:t>
      </w:r>
      <w:proofErr w:type="spellEnd"/>
      <w:r w:rsidR="00873F8F" w:rsidRPr="003A6DA8">
        <w:rPr>
          <w:rFonts w:ascii="Times New Roman" w:hAnsi="Times New Roman" w:cs="Times New Roman"/>
          <w:sz w:val="24"/>
          <w:szCs w:val="24"/>
        </w:rPr>
        <w:t xml:space="preserve">of each </w:t>
      </w:r>
      <w:r w:rsidR="00873F8F">
        <w:rPr>
          <w:rFonts w:ascii="Times New Roman" w:hAnsi="Times New Roman" w:cs="Times New Roman"/>
          <w:sz w:val="24"/>
          <w:szCs w:val="24"/>
        </w:rPr>
        <w:t>time-series</w:t>
      </w:r>
      <w:r w:rsidR="00B6428F">
        <w:rPr>
          <w:rFonts w:ascii="Times New Roman" w:hAnsi="Times New Roman" w:cs="Times New Roman"/>
          <w:sz w:val="24"/>
          <w:szCs w:val="24"/>
        </w:rPr>
        <w:t xml:space="preserve"> where blooms are more apparent</w:t>
      </w:r>
      <w:r w:rsidR="00E952CB">
        <w:rPr>
          <w:rFonts w:ascii="Times New Roman" w:hAnsi="Times New Roman" w:cs="Times New Roman"/>
          <w:sz w:val="24"/>
          <w:szCs w:val="24"/>
        </w:rPr>
        <w:t>. This temporal window is consistent with the approach of Wilson et al.</w:t>
      </w:r>
      <w:r w:rsidR="00BF1B2A" w:rsidRPr="00BF1B2A">
        <w:rPr>
          <w:rFonts w:ascii="Times New Roman" w:hAnsi="Times New Roman" w:cs="Times New Roman"/>
          <w:sz w:val="24"/>
          <w:szCs w:val="24"/>
        </w:rPr>
        <w:t xml:space="preserve"> </w:t>
      </w:r>
      <w:r w:rsidR="00BF1B2A">
        <w:rPr>
          <w:rFonts w:ascii="Times New Roman" w:hAnsi="Times New Roman" w:cs="Times New Roman"/>
          <w:sz w:val="24"/>
          <w:szCs w:val="24"/>
        </w:rPr>
        <w:fldChar w:fldCharType="begin">
          <w:fldData xml:space="preserve">PEVuZE5vdGU+PENpdGU+PEF1dGhvcj5XaWxzb248L0F1dGhvcj48WWVhcj4yMDIxPC9ZZWFyPjxS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PEVuZE5vdGU+PENpdGU+PEF1dGhvcj5XaWxzb248L0F1dGhvcj48WWVhcj4yMDIxPC9ZZWFyPjxS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BF1B2A">
        <w:rPr>
          <w:rFonts w:ascii="Times New Roman" w:hAnsi="Times New Roman" w:cs="Times New Roman"/>
          <w:sz w:val="24"/>
          <w:szCs w:val="24"/>
        </w:rPr>
      </w:r>
      <w:r w:rsidR="00BF1B2A">
        <w:rPr>
          <w:rFonts w:ascii="Times New Roman" w:hAnsi="Times New Roman" w:cs="Times New Roman"/>
          <w:sz w:val="24"/>
          <w:szCs w:val="24"/>
        </w:rPr>
        <w:fldChar w:fldCharType="separate"/>
      </w:r>
      <w:r w:rsidR="005248BA">
        <w:rPr>
          <w:rFonts w:ascii="Times New Roman" w:hAnsi="Times New Roman" w:cs="Times New Roman"/>
          <w:noProof/>
          <w:sz w:val="24"/>
          <w:szCs w:val="24"/>
        </w:rPr>
        <w:t>(27, 39, 42)</w:t>
      </w:r>
      <w:r w:rsidR="00BF1B2A">
        <w:rPr>
          <w:rFonts w:ascii="Times New Roman" w:hAnsi="Times New Roman" w:cs="Times New Roman"/>
          <w:sz w:val="24"/>
          <w:szCs w:val="24"/>
        </w:rPr>
        <w:fldChar w:fldCharType="end"/>
      </w:r>
      <w:r w:rsidR="00E952CB">
        <w:rPr>
          <w:rFonts w:ascii="Times New Roman" w:hAnsi="Times New Roman" w:cs="Times New Roman"/>
          <w:sz w:val="24"/>
          <w:szCs w:val="24"/>
        </w:rPr>
        <w:t xml:space="preserve"> which observed blooms to be roughly restricted to the June-October. </w:t>
      </w:r>
      <w:r w:rsidR="00873F8F">
        <w:rPr>
          <w:rFonts w:ascii="Times New Roman" w:hAnsi="Times New Roman" w:cs="Times New Roman"/>
          <w:sz w:val="24"/>
          <w:szCs w:val="24"/>
        </w:rPr>
        <w:t xml:space="preserve">To capture the peak of the late summer </w:t>
      </w:r>
      <w:proofErr w:type="spellStart"/>
      <w:r w:rsidR="00873F8F">
        <w:rPr>
          <w:rFonts w:ascii="Times New Roman" w:hAnsi="Times New Roman" w:cs="Times New Roman"/>
          <w:sz w:val="24"/>
          <w:szCs w:val="24"/>
        </w:rPr>
        <w:t>CHL</w:t>
      </w:r>
      <w:r w:rsidR="00873F8F">
        <w:rPr>
          <w:rFonts w:ascii="Times New Roman" w:hAnsi="Times New Roman" w:cs="Times New Roman"/>
          <w:sz w:val="24"/>
          <w:szCs w:val="24"/>
          <w:vertAlign w:val="subscript"/>
        </w:rPr>
        <w:t>sat</w:t>
      </w:r>
      <w:proofErr w:type="spellEnd"/>
      <w:r w:rsidR="00873F8F">
        <w:rPr>
          <w:rFonts w:ascii="Times New Roman" w:hAnsi="Times New Roman" w:cs="Times New Roman"/>
          <w:sz w:val="24"/>
          <w:szCs w:val="24"/>
        </w:rPr>
        <w:t xml:space="preserve"> blooms,</w:t>
      </w:r>
      <w:r w:rsidR="002810C2">
        <w:rPr>
          <w:rFonts w:ascii="Times New Roman" w:hAnsi="Times New Roman" w:cs="Times New Roman"/>
          <w:sz w:val="24"/>
          <w:szCs w:val="24"/>
        </w:rPr>
        <w:t xml:space="preserve"> only</w:t>
      </w:r>
      <w:ins w:id="45" w:author="Seth Bushinsky" w:date="2022-05-12T14:05:00Z">
        <w:r w:rsidR="00D522C8">
          <w:rPr>
            <w:rFonts w:ascii="Times New Roman" w:hAnsi="Times New Roman" w:cs="Times New Roman"/>
            <w:sz w:val="24"/>
            <w:szCs w:val="24"/>
          </w:rPr>
          <w:t xml:space="preserve"> </w:t>
        </w:r>
      </w:ins>
      <w:r w:rsidR="00873F8F" w:rsidRPr="009B7EBF">
        <w:rPr>
          <w:rFonts w:ascii="Times New Roman" w:hAnsi="Times New Roman" w:cs="Times New Roman"/>
          <w:sz w:val="24"/>
          <w:szCs w:val="24"/>
        </w:rPr>
        <w:t xml:space="preserve">SLA, FSLE, </w:t>
      </w:r>
      <w:proofErr w:type="spellStart"/>
      <w:r w:rsidR="00873F8F" w:rsidRPr="009B7EBF">
        <w:rPr>
          <w:rFonts w:ascii="Times New Roman" w:hAnsi="Times New Roman" w:cs="Times New Roman"/>
          <w:sz w:val="24"/>
          <w:szCs w:val="24"/>
        </w:rPr>
        <w:t>CHL</w:t>
      </w:r>
      <w:r w:rsidR="00873F8F" w:rsidRPr="009B7EBF">
        <w:rPr>
          <w:rFonts w:ascii="Times New Roman" w:hAnsi="Times New Roman" w:cs="Times New Roman"/>
          <w:sz w:val="24"/>
          <w:szCs w:val="24"/>
          <w:vertAlign w:val="subscript"/>
        </w:rPr>
        <w:t>sat</w:t>
      </w:r>
      <w:proofErr w:type="spellEnd"/>
      <w:r w:rsidR="00873F8F" w:rsidRPr="009B7EBF">
        <w:rPr>
          <w:rFonts w:ascii="Times New Roman" w:hAnsi="Times New Roman" w:cs="Times New Roman"/>
          <w:sz w:val="24"/>
          <w:szCs w:val="24"/>
        </w:rPr>
        <w:t>, and CHL</w:t>
      </w:r>
      <w:r w:rsidR="00873F8F" w:rsidRPr="009B7EBF">
        <w:rPr>
          <w:rFonts w:ascii="Times New Roman" w:hAnsi="Times New Roman" w:cs="Times New Roman"/>
          <w:sz w:val="24"/>
          <w:szCs w:val="24"/>
          <w:vertAlign w:val="subscript"/>
        </w:rPr>
        <w:t>anom</w:t>
      </w:r>
      <w:r w:rsidR="00873F8F" w:rsidRPr="009B7EBF">
        <w:rPr>
          <w:rFonts w:ascii="Times New Roman" w:hAnsi="Times New Roman" w:cs="Times New Roman"/>
          <w:sz w:val="24"/>
          <w:szCs w:val="24"/>
        </w:rPr>
        <w:t xml:space="preserve"> data </w:t>
      </w:r>
      <w:r w:rsidR="00D522C8">
        <w:rPr>
          <w:rFonts w:ascii="Times New Roman" w:hAnsi="Times New Roman" w:cs="Times New Roman"/>
          <w:sz w:val="24"/>
          <w:szCs w:val="24"/>
        </w:rPr>
        <w:t>from July-October were used</w:t>
      </w:r>
      <w:r w:rsidR="00873F8F" w:rsidRPr="009B7EBF">
        <w:rPr>
          <w:rFonts w:ascii="Times New Roman" w:hAnsi="Times New Roman" w:cs="Times New Roman"/>
          <w:sz w:val="24"/>
          <w:szCs w:val="24"/>
        </w:rPr>
        <w:t xml:space="preserve"> in all the </w:t>
      </w:r>
      <w:r w:rsidR="00E952CB">
        <w:rPr>
          <w:rFonts w:ascii="Times New Roman" w:hAnsi="Times New Roman" w:cs="Times New Roman"/>
          <w:sz w:val="24"/>
          <w:szCs w:val="24"/>
        </w:rPr>
        <w:t>succeeding</w:t>
      </w:r>
      <w:r w:rsidR="00873F8F" w:rsidRPr="009B7EBF">
        <w:rPr>
          <w:rFonts w:ascii="Times New Roman" w:hAnsi="Times New Roman" w:cs="Times New Roman"/>
          <w:sz w:val="24"/>
          <w:szCs w:val="24"/>
        </w:rPr>
        <w:t xml:space="preserve"> statistical analysis</w:t>
      </w:r>
      <w:r w:rsidR="00873F8F">
        <w:rPr>
          <w:rFonts w:ascii="Times New Roman" w:hAnsi="Times New Roman" w:cs="Times New Roman"/>
          <w:sz w:val="24"/>
          <w:szCs w:val="24"/>
        </w:rPr>
        <w:t xml:space="preserve">. </w:t>
      </w:r>
    </w:p>
    <w:p w14:paraId="07CA496B" w14:textId="77777777" w:rsidR="007F0206" w:rsidRPr="003A6DA8" w:rsidRDefault="00315C0D" w:rsidP="00315C0D">
      <w:pPr>
        <w:pStyle w:val="Heading2"/>
      </w:pPr>
      <w:r>
        <w:t xml:space="preserve">Time-series analyses and Bloom definition </w:t>
      </w:r>
      <w:r w:rsidR="007F0206" w:rsidRPr="003A6DA8">
        <w:t xml:space="preserve">  </w:t>
      </w:r>
    </w:p>
    <w:p w14:paraId="766F3821" w14:textId="77777777" w:rsidR="007F0206" w:rsidRPr="003A6DA8" w:rsidRDefault="007F0206" w:rsidP="0012100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To remove the seasonal and climatological signal from the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 a seasonal trend decomposition using loess (STL) filter was applied to each grid cell of the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field. Using a local polynomial regression fitting loess technique, an STL filter decomposes a time series Y</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into three parts: the seasonal trend S</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the climatological trend C</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and the residuals R</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such that...</w:t>
      </w:r>
    </w:p>
    <w:p w14:paraId="23C934EA" w14:textId="77777777" w:rsidR="002944AD" w:rsidRPr="003A6DA8" w:rsidRDefault="00511D7E" w:rsidP="00315C0D">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oMath>
      </m:oMathPara>
    </w:p>
    <w:p w14:paraId="78FFB046" w14:textId="5E8B20C9" w:rsidR="007F0206" w:rsidRPr="003A6DA8" w:rsidRDefault="007F0206" w:rsidP="0012100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To capture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bloom occurrences within the R</w:t>
      </w:r>
      <w:r w:rsidR="002944AD"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xml:space="preserve"> component of the time series decomposition, the STL settings of a </w:t>
      </w:r>
      <w:r w:rsidR="0012100E" w:rsidRPr="003A6DA8">
        <w:rPr>
          <w:rFonts w:ascii="Times New Roman" w:hAnsi="Times New Roman" w:cs="Times New Roman"/>
          <w:sz w:val="24"/>
          <w:szCs w:val="24"/>
        </w:rPr>
        <w:t>365-day</w:t>
      </w:r>
      <w:r w:rsidRPr="003A6DA8">
        <w:rPr>
          <w:rFonts w:ascii="Times New Roman" w:hAnsi="Times New Roman" w:cs="Times New Roman"/>
          <w:sz w:val="24"/>
          <w:szCs w:val="24"/>
        </w:rPr>
        <w:t xml:space="preserve"> period, a </w:t>
      </w:r>
      <w:r w:rsidR="0012100E" w:rsidRPr="003A6DA8">
        <w:rPr>
          <w:rFonts w:ascii="Times New Roman" w:hAnsi="Times New Roman" w:cs="Times New Roman"/>
          <w:sz w:val="24"/>
          <w:szCs w:val="24"/>
        </w:rPr>
        <w:t>31-day</w:t>
      </w:r>
      <w:r w:rsidRPr="003A6DA8">
        <w:rPr>
          <w:rFonts w:ascii="Times New Roman" w:hAnsi="Times New Roman" w:cs="Times New Roman"/>
          <w:sz w:val="24"/>
          <w:szCs w:val="24"/>
        </w:rPr>
        <w:t xml:space="preserve"> running window, and a </w:t>
      </w:r>
      <w:commentRangeStart w:id="46"/>
      <w:r w:rsidR="0012100E" w:rsidRPr="003A6DA8">
        <w:rPr>
          <w:rFonts w:ascii="Times New Roman" w:hAnsi="Times New Roman" w:cs="Times New Roman"/>
          <w:sz w:val="24"/>
          <w:szCs w:val="24"/>
        </w:rPr>
        <w:t>4-iteration</w:t>
      </w:r>
      <w:r w:rsidRPr="003A6DA8">
        <w:rPr>
          <w:rFonts w:ascii="Times New Roman" w:hAnsi="Times New Roman" w:cs="Times New Roman"/>
          <w:sz w:val="24"/>
          <w:szCs w:val="24"/>
        </w:rPr>
        <w:t xml:space="preserve"> outer loop were used</w:t>
      </w:r>
      <w:commentRangeEnd w:id="46"/>
      <w:r w:rsidR="001A0162">
        <w:rPr>
          <w:rStyle w:val="CommentReference"/>
        </w:rPr>
        <w:commentReference w:id="46"/>
      </w:r>
      <w:r w:rsidRPr="003A6DA8">
        <w:rPr>
          <w:rFonts w:ascii="Times New Roman" w:hAnsi="Times New Roman" w:cs="Times New Roman"/>
          <w:sz w:val="24"/>
          <w:szCs w:val="24"/>
        </w:rPr>
        <w:t xml:space="preserve">. </w:t>
      </w:r>
      <w:r w:rsidRPr="003A6DA8">
        <w:rPr>
          <w:rFonts w:ascii="Times New Roman" w:hAnsi="Times New Roman" w:cs="Times New Roman"/>
          <w:sz w:val="24"/>
          <w:szCs w:val="24"/>
        </w:rPr>
        <w:lastRenderedPageBreak/>
        <w:t>The seasonally filtered CHL anomaly (CHL</w:t>
      </w:r>
      <w:r w:rsidR="002944AD"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was defined as the residuals of the STL decomposition</w:t>
      </w:r>
      <w:r w:rsidR="00873F8F">
        <w:rPr>
          <w:rFonts w:ascii="Times New Roman" w:hAnsi="Times New Roman" w:cs="Times New Roman"/>
          <w:sz w:val="24"/>
          <w:szCs w:val="24"/>
        </w:rPr>
        <w:t xml:space="preserve"> for each pixel in each bloom region</w:t>
      </w:r>
      <w:r w:rsidRPr="003A6DA8">
        <w:rPr>
          <w:rFonts w:ascii="Times New Roman" w:hAnsi="Times New Roman" w:cs="Times New Roman"/>
          <w:sz w:val="24"/>
          <w:szCs w:val="24"/>
        </w:rPr>
        <w:t xml:space="preserve">, </w:t>
      </w:r>
    </w:p>
    <w:p w14:paraId="041A6146" w14:textId="77777777" w:rsidR="002944AD" w:rsidRPr="003A6DA8" w:rsidRDefault="00511D7E" w:rsidP="0012100E">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CHL</m:t>
              </m:r>
            </m:e>
            <m:sub>
              <m:r>
                <w:rPr>
                  <w:rFonts w:ascii="Cambria Math" w:hAnsi="Cambria Math" w:cs="Times New Roman"/>
                  <w:sz w:val="24"/>
                  <w:szCs w:val="24"/>
                </w:rPr>
                <m:t>anom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m:t>
              </m:r>
            </m:sub>
          </m:sSub>
        </m:oMath>
      </m:oMathPara>
    </w:p>
    <w:p w14:paraId="03126704" w14:textId="7263F0E0" w:rsidR="0036190E" w:rsidRPr="003A6DA8" w:rsidRDefault="007F0206" w:rsidP="00461F45">
      <w:pPr>
        <w:spacing w:line="480" w:lineRule="auto"/>
        <w:ind w:firstLine="720"/>
        <w:jc w:val="both"/>
        <w:rPr>
          <w:rFonts w:ascii="Times New Roman" w:hAnsi="Times New Roman" w:cs="Times New Roman"/>
          <w:sz w:val="24"/>
          <w:szCs w:val="24"/>
        </w:rPr>
      </w:pPr>
      <w:r w:rsidRPr="00B91DCF">
        <w:rPr>
          <w:rFonts w:ascii="Times New Roman" w:hAnsi="Times New Roman" w:cs="Times New Roman"/>
          <w:sz w:val="24"/>
          <w:szCs w:val="24"/>
        </w:rPr>
        <w:t>A bloom threshold was then defined as the me</w:t>
      </w:r>
      <w:r w:rsidR="00E9169F" w:rsidRPr="00B91DCF">
        <w:rPr>
          <w:rFonts w:ascii="Times New Roman" w:hAnsi="Times New Roman" w:cs="Times New Roman"/>
          <w:sz w:val="24"/>
          <w:szCs w:val="24"/>
        </w:rPr>
        <w:t>dian</w:t>
      </w:r>
      <w:r w:rsidRPr="00B91DCF">
        <w:rPr>
          <w:rFonts w:ascii="Times New Roman" w:hAnsi="Times New Roman" w:cs="Times New Roman"/>
          <w:sz w:val="24"/>
          <w:szCs w:val="24"/>
        </w:rPr>
        <w:t xml:space="preserve"> </w:t>
      </w:r>
      <w:r w:rsidR="0037770C" w:rsidRPr="00B91DCF">
        <w:rPr>
          <w:rFonts w:ascii="Times New Roman" w:hAnsi="Times New Roman" w:cs="Times New Roman"/>
          <w:sz w:val="24"/>
          <w:szCs w:val="24"/>
        </w:rPr>
        <w:t>plus the</w:t>
      </w:r>
      <w:r w:rsidR="00802D2E">
        <w:rPr>
          <w:rFonts w:ascii="Times New Roman" w:hAnsi="Times New Roman" w:cs="Times New Roman"/>
          <w:sz w:val="24"/>
          <w:szCs w:val="24"/>
        </w:rPr>
        <w:t xml:space="preserve"> mean absolute deviation</w:t>
      </w:r>
      <w:r w:rsidR="0037770C" w:rsidRPr="00B91DCF">
        <w:rPr>
          <w:rFonts w:ascii="Times New Roman" w:hAnsi="Times New Roman" w:cs="Times New Roman"/>
          <w:sz w:val="24"/>
          <w:szCs w:val="24"/>
        </w:rPr>
        <w:t xml:space="preserve"> </w:t>
      </w:r>
      <w:r w:rsidR="00802D2E">
        <w:rPr>
          <w:rFonts w:ascii="Times New Roman" w:hAnsi="Times New Roman" w:cs="Times New Roman"/>
          <w:sz w:val="24"/>
          <w:szCs w:val="24"/>
        </w:rPr>
        <w:t>(</w:t>
      </w:r>
      <w:r w:rsidR="0037770C" w:rsidRPr="00B91DCF">
        <w:rPr>
          <w:rFonts w:ascii="Times New Roman" w:hAnsi="Times New Roman" w:cs="Times New Roman"/>
          <w:sz w:val="24"/>
          <w:szCs w:val="24"/>
        </w:rPr>
        <w:t>MAD</w:t>
      </w:r>
      <w:r w:rsidR="00802D2E">
        <w:rPr>
          <w:rFonts w:ascii="Times New Roman" w:hAnsi="Times New Roman" w:cs="Times New Roman"/>
          <w:sz w:val="24"/>
          <w:szCs w:val="24"/>
        </w:rPr>
        <w:t>)</w:t>
      </w:r>
      <w:r w:rsidR="0037770C" w:rsidRPr="00B91DCF">
        <w:rPr>
          <w:rFonts w:ascii="Times New Roman" w:hAnsi="Times New Roman" w:cs="Times New Roman"/>
          <w:sz w:val="24"/>
          <w:szCs w:val="24"/>
        </w:rPr>
        <w:t xml:space="preserve"> for each grid cell </w:t>
      </w:r>
      <w:r w:rsidR="00F600ED" w:rsidRPr="00B91DCF">
        <w:rPr>
          <w:rFonts w:ascii="Times New Roman" w:hAnsi="Times New Roman" w:cs="Times New Roman"/>
          <w:sz w:val="24"/>
          <w:szCs w:val="24"/>
        </w:rPr>
        <w:t xml:space="preserve">across the length of the data set </w:t>
      </w:r>
      <w:r w:rsidRPr="00B91DCF">
        <w:rPr>
          <w:rFonts w:ascii="Times New Roman" w:hAnsi="Times New Roman" w:cs="Times New Roman"/>
          <w:sz w:val="24"/>
          <w:szCs w:val="24"/>
        </w:rPr>
        <w:t>of the R</w:t>
      </w:r>
      <w:r w:rsidR="00773462" w:rsidRPr="00B91DCF">
        <w:rPr>
          <w:rFonts w:ascii="Times New Roman" w:hAnsi="Times New Roman" w:cs="Times New Roman"/>
          <w:sz w:val="24"/>
          <w:szCs w:val="24"/>
          <w:vertAlign w:val="subscript"/>
        </w:rPr>
        <w:t>t</w:t>
      </w:r>
      <w:r w:rsidRPr="00B91DCF">
        <w:rPr>
          <w:rFonts w:ascii="Times New Roman" w:hAnsi="Times New Roman" w:cs="Times New Roman"/>
          <w:sz w:val="24"/>
          <w:szCs w:val="24"/>
        </w:rPr>
        <w:t xml:space="preserve"> </w:t>
      </w:r>
      <w:r w:rsidR="0037770C" w:rsidRPr="00B91DCF">
        <w:rPr>
          <w:rFonts w:ascii="Times New Roman" w:hAnsi="Times New Roman" w:cs="Times New Roman"/>
          <w:sz w:val="24"/>
          <w:szCs w:val="24"/>
        </w:rPr>
        <w:t>fields</w:t>
      </w:r>
      <w:r w:rsidRPr="003A6DA8">
        <w:rPr>
          <w:rFonts w:ascii="Times New Roman" w:hAnsi="Times New Roman" w:cs="Times New Roman"/>
          <w:sz w:val="24"/>
          <w:szCs w:val="24"/>
        </w:rPr>
        <w:t>.</w:t>
      </w:r>
      <w:r w:rsidR="0036190E">
        <w:rPr>
          <w:rFonts w:ascii="Times New Roman" w:hAnsi="Times New Roman" w:cs="Times New Roman"/>
          <w:sz w:val="24"/>
          <w:szCs w:val="24"/>
        </w:rPr>
        <w:t xml:space="preserve"> </w:t>
      </w:r>
      <w:commentRangeStart w:id="47"/>
      <w:r w:rsidR="00D77B2A">
        <w:rPr>
          <w:rFonts w:ascii="Times New Roman" w:hAnsi="Times New Roman" w:cs="Times New Roman"/>
          <w:sz w:val="24"/>
          <w:szCs w:val="24"/>
        </w:rPr>
        <w:t xml:space="preserve">Two </w:t>
      </w:r>
      <w:r w:rsidR="00461F45">
        <w:rPr>
          <w:rFonts w:ascii="Times New Roman" w:hAnsi="Times New Roman" w:cs="Times New Roman"/>
          <w:sz w:val="24"/>
          <w:szCs w:val="24"/>
        </w:rPr>
        <w:t xml:space="preserve">separate mapped </w:t>
      </w:r>
      <w:r w:rsidR="003138B4">
        <w:rPr>
          <w:rFonts w:ascii="Times New Roman" w:hAnsi="Times New Roman" w:cs="Times New Roman"/>
          <w:sz w:val="24"/>
          <w:szCs w:val="24"/>
        </w:rPr>
        <w:t>raster object</w:t>
      </w:r>
      <w:r w:rsidR="00D77B2A">
        <w:rPr>
          <w:rFonts w:ascii="Times New Roman" w:hAnsi="Times New Roman" w:cs="Times New Roman"/>
          <w:sz w:val="24"/>
          <w:szCs w:val="24"/>
        </w:rPr>
        <w:t>s</w:t>
      </w:r>
      <w:r w:rsidR="00461F45">
        <w:rPr>
          <w:rFonts w:ascii="Times New Roman" w:hAnsi="Times New Roman" w:cs="Times New Roman"/>
          <w:sz w:val="24"/>
          <w:szCs w:val="24"/>
        </w:rPr>
        <w:t xml:space="preserve"> of </w:t>
      </w:r>
      <w:r w:rsidR="00D77B2A">
        <w:rPr>
          <w:rFonts w:ascii="Times New Roman" w:hAnsi="Times New Roman" w:cs="Times New Roman"/>
          <w:sz w:val="24"/>
          <w:szCs w:val="24"/>
        </w:rPr>
        <w:t>CHL</w:t>
      </w:r>
      <w:r w:rsidR="00D77B2A">
        <w:rPr>
          <w:rFonts w:ascii="Times New Roman" w:hAnsi="Times New Roman" w:cs="Times New Roman"/>
          <w:sz w:val="24"/>
          <w:szCs w:val="24"/>
          <w:vertAlign w:val="subscript"/>
        </w:rPr>
        <w:t>anom</w:t>
      </w:r>
      <w:r w:rsidR="00D77B2A">
        <w:rPr>
          <w:rFonts w:ascii="Times New Roman" w:hAnsi="Times New Roman" w:cs="Times New Roman"/>
          <w:sz w:val="24"/>
          <w:szCs w:val="24"/>
        </w:rPr>
        <w:t xml:space="preserve"> and </w:t>
      </w:r>
      <w:r w:rsidR="00461F45">
        <w:rPr>
          <w:rFonts w:ascii="Times New Roman" w:hAnsi="Times New Roman" w:cs="Times New Roman"/>
          <w:sz w:val="24"/>
          <w:szCs w:val="24"/>
        </w:rPr>
        <w:t>bloom flags</w:t>
      </w:r>
      <w:r w:rsidR="003138B4">
        <w:rPr>
          <w:rFonts w:ascii="Times New Roman" w:hAnsi="Times New Roman" w:cs="Times New Roman"/>
          <w:sz w:val="24"/>
          <w:szCs w:val="24"/>
        </w:rPr>
        <w:t>,</w:t>
      </w:r>
      <w:r w:rsidR="00461F45">
        <w:rPr>
          <w:rFonts w:ascii="Times New Roman" w:hAnsi="Times New Roman" w:cs="Times New Roman"/>
          <w:sz w:val="24"/>
          <w:szCs w:val="24"/>
        </w:rPr>
        <w:t xml:space="preserve"> represented by 0’s (</w:t>
      </w:r>
      <w:r w:rsidR="00BF1B2A">
        <w:rPr>
          <w:rFonts w:ascii="Times New Roman" w:hAnsi="Times New Roman" w:cs="Times New Roman"/>
          <w:sz w:val="24"/>
          <w:szCs w:val="24"/>
        </w:rPr>
        <w:t>negative</w:t>
      </w:r>
      <w:r w:rsidR="00461F45">
        <w:rPr>
          <w:rFonts w:ascii="Times New Roman" w:hAnsi="Times New Roman" w:cs="Times New Roman"/>
          <w:sz w:val="24"/>
          <w:szCs w:val="24"/>
        </w:rPr>
        <w:t>) and 1’s (</w:t>
      </w:r>
      <w:r w:rsidR="00BF1B2A">
        <w:rPr>
          <w:rFonts w:ascii="Times New Roman" w:hAnsi="Times New Roman" w:cs="Times New Roman"/>
          <w:sz w:val="24"/>
          <w:szCs w:val="24"/>
        </w:rPr>
        <w:t>positive</w:t>
      </w:r>
      <w:r w:rsidR="00461F45">
        <w:rPr>
          <w:rFonts w:ascii="Times New Roman" w:hAnsi="Times New Roman" w:cs="Times New Roman"/>
          <w:sz w:val="24"/>
          <w:szCs w:val="24"/>
        </w:rPr>
        <w:t>)</w:t>
      </w:r>
      <w:r w:rsidR="003138B4">
        <w:rPr>
          <w:rFonts w:ascii="Times New Roman" w:hAnsi="Times New Roman" w:cs="Times New Roman"/>
          <w:sz w:val="24"/>
          <w:szCs w:val="24"/>
        </w:rPr>
        <w:t>,</w:t>
      </w:r>
      <w:r w:rsidR="00461F45">
        <w:rPr>
          <w:rFonts w:ascii="Times New Roman" w:hAnsi="Times New Roman" w:cs="Times New Roman"/>
          <w:sz w:val="24"/>
          <w:szCs w:val="24"/>
        </w:rPr>
        <w:t xml:space="preserve"> w</w:t>
      </w:r>
      <w:r w:rsidR="00D77B2A">
        <w:rPr>
          <w:rFonts w:ascii="Times New Roman" w:hAnsi="Times New Roman" w:cs="Times New Roman"/>
          <w:sz w:val="24"/>
          <w:szCs w:val="24"/>
        </w:rPr>
        <w:t>ere</w:t>
      </w:r>
      <w:r w:rsidR="00461F45">
        <w:rPr>
          <w:rFonts w:ascii="Times New Roman" w:hAnsi="Times New Roman" w:cs="Times New Roman"/>
          <w:sz w:val="24"/>
          <w:szCs w:val="24"/>
        </w:rPr>
        <w:t xml:space="preserve"> saved to be used in fu</w:t>
      </w:r>
      <w:r w:rsidR="00B91DCF">
        <w:rPr>
          <w:rFonts w:ascii="Times New Roman" w:hAnsi="Times New Roman" w:cs="Times New Roman"/>
          <w:sz w:val="24"/>
          <w:szCs w:val="24"/>
        </w:rPr>
        <w:t>ture</w:t>
      </w:r>
      <w:r w:rsidR="00461F45">
        <w:rPr>
          <w:rFonts w:ascii="Times New Roman" w:hAnsi="Times New Roman" w:cs="Times New Roman"/>
          <w:sz w:val="24"/>
          <w:szCs w:val="24"/>
        </w:rPr>
        <w:t xml:space="preserve"> analysis</w:t>
      </w:r>
      <w:r w:rsidR="00BF1B2A">
        <w:rPr>
          <w:rFonts w:ascii="Times New Roman" w:hAnsi="Times New Roman" w:cs="Times New Roman"/>
          <w:sz w:val="24"/>
          <w:szCs w:val="24"/>
        </w:rPr>
        <w:t xml:space="preserve"> of bloom persistence and spatial scale</w:t>
      </w:r>
      <w:r w:rsidR="00461F45">
        <w:rPr>
          <w:rFonts w:ascii="Times New Roman" w:hAnsi="Times New Roman" w:cs="Times New Roman"/>
          <w:sz w:val="24"/>
          <w:szCs w:val="24"/>
        </w:rPr>
        <w:t xml:space="preserve">. </w:t>
      </w:r>
      <w:commentRangeEnd w:id="47"/>
      <w:r w:rsidR="001A0162">
        <w:rPr>
          <w:rStyle w:val="CommentReference"/>
        </w:rPr>
        <w:commentReference w:id="47"/>
      </w:r>
    </w:p>
    <w:p w14:paraId="5E68C26B" w14:textId="6979E717" w:rsidR="0046733E" w:rsidRPr="0046733E" w:rsidRDefault="0046733E" w:rsidP="00732246">
      <w:pPr>
        <w:pStyle w:val="Heading2"/>
      </w:pPr>
      <w:r w:rsidRPr="0046733E">
        <w:t>Exploratory Cluster Analysis</w:t>
      </w:r>
    </w:p>
    <w:p w14:paraId="3092100A" w14:textId="5C800C3B" w:rsidR="003005F3" w:rsidRDefault="00B91DCF" w:rsidP="00B91DCF">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w:t>
      </w:r>
      <w:r w:rsidR="00020C8A">
        <w:rPr>
          <w:rFonts w:ascii="Times New Roman" w:hAnsi="Times New Roman" w:cs="Times New Roman"/>
          <w:sz w:val="24"/>
          <w:szCs w:val="24"/>
        </w:rPr>
        <w:t xml:space="preserve"> </w:t>
      </w:r>
      <w:r w:rsidR="004C34C5" w:rsidRPr="003A6DA8">
        <w:rPr>
          <w:rFonts w:ascii="Times New Roman" w:hAnsi="Times New Roman" w:cs="Times New Roman"/>
          <w:sz w:val="24"/>
          <w:szCs w:val="24"/>
        </w:rPr>
        <w:t>k-means cluster analysis</w:t>
      </w:r>
      <w:r w:rsidR="00BF1B2A">
        <w:rPr>
          <w:rFonts w:ascii="Times New Roman" w:hAnsi="Times New Roman" w:cs="Times New Roman"/>
          <w:sz w:val="24"/>
          <w:szCs w:val="24"/>
        </w:rPr>
        <w:t xml:space="preserve"> was</w:t>
      </w:r>
      <w:r w:rsidR="004C34C5" w:rsidRPr="003A6DA8">
        <w:rPr>
          <w:rFonts w:ascii="Times New Roman" w:hAnsi="Times New Roman" w:cs="Times New Roman"/>
          <w:sz w:val="24"/>
          <w:szCs w:val="24"/>
        </w:rPr>
        <w:t xml:space="preserve"> applied to </w:t>
      </w:r>
      <w:r w:rsidR="00A85BD5">
        <w:rPr>
          <w:rFonts w:ascii="Times New Roman" w:hAnsi="Times New Roman" w:cs="Times New Roman"/>
          <w:sz w:val="24"/>
          <w:szCs w:val="24"/>
        </w:rPr>
        <w:t xml:space="preserve">the daily </w:t>
      </w:r>
      <w:r w:rsidRPr="003A6DA8">
        <w:rPr>
          <w:rFonts w:ascii="Times New Roman" w:hAnsi="Times New Roman" w:cs="Times New Roman"/>
          <w:sz w:val="24"/>
          <w:szCs w:val="24"/>
        </w:rPr>
        <w:t xml:space="preserve">SLA and FSLE </w:t>
      </w:r>
      <w:r>
        <w:rPr>
          <w:rFonts w:ascii="Times New Roman" w:hAnsi="Times New Roman" w:cs="Times New Roman"/>
          <w:sz w:val="24"/>
          <w:szCs w:val="24"/>
        </w:rPr>
        <w:t>fields from each study region</w:t>
      </w:r>
      <w:r w:rsidR="009B3168">
        <w:rPr>
          <w:rFonts w:ascii="Times New Roman" w:hAnsi="Times New Roman" w:cs="Times New Roman"/>
          <w:sz w:val="24"/>
          <w:szCs w:val="24"/>
        </w:rPr>
        <w:t>,</w:t>
      </w:r>
      <w:r w:rsidR="00020C8A">
        <w:rPr>
          <w:rFonts w:ascii="Times New Roman" w:hAnsi="Times New Roman" w:cs="Times New Roman"/>
          <w:sz w:val="24"/>
          <w:szCs w:val="24"/>
        </w:rPr>
        <w:t xml:space="preserve"> </w:t>
      </w:r>
      <w:r w:rsidR="00A85BD5">
        <w:rPr>
          <w:rFonts w:ascii="Times New Roman" w:hAnsi="Times New Roman" w:cs="Times New Roman"/>
          <w:sz w:val="24"/>
          <w:szCs w:val="24"/>
        </w:rPr>
        <w:t>St</w:t>
      </w:r>
      <w:r w:rsidR="00BF1B2A">
        <w:rPr>
          <w:rFonts w:ascii="Times New Roman" w:hAnsi="Times New Roman" w:cs="Times New Roman"/>
          <w:sz w:val="24"/>
          <w:szCs w:val="24"/>
        </w:rPr>
        <w:t xml:space="preserve">ation </w:t>
      </w:r>
      <w:r w:rsidR="00A85BD5">
        <w:rPr>
          <w:rFonts w:ascii="Times New Roman" w:hAnsi="Times New Roman" w:cs="Times New Roman"/>
          <w:sz w:val="24"/>
          <w:szCs w:val="24"/>
        </w:rPr>
        <w:t xml:space="preserve">ALOHA and </w:t>
      </w:r>
      <w:r w:rsidR="00560DF8">
        <w:rPr>
          <w:rFonts w:ascii="Times New Roman" w:hAnsi="Times New Roman" w:cs="Times New Roman"/>
          <w:sz w:val="24"/>
          <w:szCs w:val="24"/>
        </w:rPr>
        <w:t>30°N</w:t>
      </w:r>
      <w:r w:rsidR="00A85BD5">
        <w:rPr>
          <w:rFonts w:ascii="Times New Roman" w:hAnsi="Times New Roman" w:cs="Times New Roman"/>
          <w:sz w:val="24"/>
          <w:szCs w:val="24"/>
        </w:rPr>
        <w:t xml:space="preserve">, </w:t>
      </w:r>
      <w:r w:rsidR="004C34C5" w:rsidRPr="003A6DA8">
        <w:rPr>
          <w:rFonts w:ascii="Times New Roman" w:hAnsi="Times New Roman" w:cs="Times New Roman"/>
          <w:sz w:val="24"/>
          <w:szCs w:val="24"/>
        </w:rPr>
        <w:t xml:space="preserve">to group the </w:t>
      </w:r>
      <w:r w:rsidR="009B3168">
        <w:rPr>
          <w:rFonts w:ascii="Times New Roman" w:hAnsi="Times New Roman" w:cs="Times New Roman"/>
          <w:sz w:val="24"/>
          <w:szCs w:val="24"/>
        </w:rPr>
        <w:t>parameters</w:t>
      </w:r>
      <w:r w:rsidR="004C34C5" w:rsidRPr="003A6DA8">
        <w:rPr>
          <w:rFonts w:ascii="Times New Roman" w:hAnsi="Times New Roman" w:cs="Times New Roman"/>
          <w:sz w:val="24"/>
          <w:szCs w:val="24"/>
        </w:rPr>
        <w:t xml:space="preserve"> into </w:t>
      </w:r>
      <w:r w:rsidR="009B3168">
        <w:rPr>
          <w:rFonts w:ascii="Times New Roman" w:hAnsi="Times New Roman" w:cs="Times New Roman"/>
          <w:sz w:val="24"/>
          <w:szCs w:val="24"/>
        </w:rPr>
        <w:t>(</w:t>
      </w:r>
      <w:r w:rsidR="004C34C5" w:rsidRPr="003A6DA8">
        <w:rPr>
          <w:rFonts w:ascii="Times New Roman" w:hAnsi="Times New Roman" w:cs="Times New Roman"/>
          <w:sz w:val="24"/>
          <w:szCs w:val="24"/>
        </w:rPr>
        <w:t>sub</w:t>
      </w:r>
      <w:r w:rsidR="009B3168">
        <w:rPr>
          <w:rFonts w:ascii="Times New Roman" w:hAnsi="Times New Roman" w:cs="Times New Roman"/>
          <w:sz w:val="24"/>
          <w:szCs w:val="24"/>
        </w:rPr>
        <w:t>)</w:t>
      </w:r>
      <w:r w:rsidR="004C34C5" w:rsidRPr="003A6DA8">
        <w:rPr>
          <w:rFonts w:ascii="Times New Roman" w:hAnsi="Times New Roman" w:cs="Times New Roman"/>
          <w:sz w:val="24"/>
          <w:szCs w:val="24"/>
        </w:rPr>
        <w:t xml:space="preserve">mesoscale </w:t>
      </w:r>
      <w:r w:rsidR="00A3514F">
        <w:rPr>
          <w:rFonts w:ascii="Times New Roman" w:hAnsi="Times New Roman" w:cs="Times New Roman"/>
          <w:sz w:val="24"/>
          <w:szCs w:val="24"/>
        </w:rPr>
        <w:t>categories</w:t>
      </w:r>
      <w:r w:rsidR="004C34C5" w:rsidRPr="003A6DA8">
        <w:rPr>
          <w:rFonts w:ascii="Times New Roman" w:hAnsi="Times New Roman" w:cs="Times New Roman"/>
          <w:sz w:val="24"/>
          <w:szCs w:val="24"/>
        </w:rPr>
        <w:t>, and a percent association of positive CHL</w:t>
      </w:r>
      <w:r w:rsidR="004C34C5" w:rsidRPr="003A6DA8">
        <w:rPr>
          <w:rFonts w:ascii="Times New Roman" w:hAnsi="Times New Roman" w:cs="Times New Roman"/>
          <w:sz w:val="24"/>
          <w:szCs w:val="24"/>
          <w:vertAlign w:val="subscript"/>
        </w:rPr>
        <w:t>anom</w:t>
      </w:r>
      <w:r w:rsidR="004C34C5" w:rsidRPr="003A6DA8">
        <w:rPr>
          <w:rFonts w:ascii="Times New Roman" w:hAnsi="Times New Roman" w:cs="Times New Roman"/>
          <w:sz w:val="24"/>
          <w:szCs w:val="24"/>
        </w:rPr>
        <w:t xml:space="preserve"> values is </w:t>
      </w:r>
      <w:r w:rsidR="004C34C5">
        <w:rPr>
          <w:rFonts w:ascii="Times New Roman" w:hAnsi="Times New Roman" w:cs="Times New Roman"/>
          <w:sz w:val="24"/>
          <w:szCs w:val="24"/>
        </w:rPr>
        <w:t xml:space="preserve">derived </w:t>
      </w:r>
      <w:r w:rsidR="004C34C5" w:rsidRPr="003A6DA8">
        <w:rPr>
          <w:rFonts w:ascii="Times New Roman" w:hAnsi="Times New Roman" w:cs="Times New Roman"/>
          <w:sz w:val="24"/>
          <w:szCs w:val="24"/>
        </w:rPr>
        <w:t xml:space="preserve">for each </w:t>
      </w:r>
      <w:r w:rsidR="00F1192D">
        <w:rPr>
          <w:rFonts w:ascii="Times New Roman" w:hAnsi="Times New Roman" w:cs="Times New Roman"/>
          <w:sz w:val="24"/>
          <w:szCs w:val="24"/>
        </w:rPr>
        <w:t>(</w:t>
      </w:r>
      <w:r w:rsidR="004C34C5" w:rsidRPr="003A6DA8">
        <w:rPr>
          <w:rFonts w:ascii="Times New Roman" w:hAnsi="Times New Roman" w:cs="Times New Roman"/>
          <w:sz w:val="24"/>
          <w:szCs w:val="24"/>
        </w:rPr>
        <w:t>sub</w:t>
      </w:r>
      <w:r w:rsidR="00F1192D">
        <w:rPr>
          <w:rFonts w:ascii="Times New Roman" w:hAnsi="Times New Roman" w:cs="Times New Roman"/>
          <w:sz w:val="24"/>
          <w:szCs w:val="24"/>
        </w:rPr>
        <w:t>)</w:t>
      </w:r>
      <w:r w:rsidR="004C34C5" w:rsidRPr="003A6DA8">
        <w:rPr>
          <w:rFonts w:ascii="Times New Roman" w:hAnsi="Times New Roman" w:cs="Times New Roman"/>
          <w:sz w:val="24"/>
          <w:szCs w:val="24"/>
        </w:rPr>
        <w:t>mesoscale group.</w:t>
      </w:r>
      <w:r w:rsidR="004C34C5">
        <w:rPr>
          <w:rFonts w:ascii="Times New Roman" w:hAnsi="Times New Roman" w:cs="Times New Roman"/>
          <w:sz w:val="24"/>
          <w:szCs w:val="24"/>
        </w:rPr>
        <w:t xml:space="preserve"> </w:t>
      </w:r>
      <w:r w:rsidR="00020C8A">
        <w:rPr>
          <w:rFonts w:ascii="Times New Roman" w:hAnsi="Times New Roman" w:cs="Times New Roman"/>
          <w:sz w:val="24"/>
          <w:szCs w:val="24"/>
        </w:rPr>
        <w:t>W</w:t>
      </w:r>
      <w:r w:rsidR="004C34C5">
        <w:rPr>
          <w:rFonts w:ascii="Times New Roman" w:hAnsi="Times New Roman" w:cs="Times New Roman"/>
          <w:sz w:val="24"/>
          <w:szCs w:val="24"/>
        </w:rPr>
        <w:t xml:space="preserve">e take the approach outlined by Gou et al. </w:t>
      </w:r>
      <w:r w:rsidR="00170C59">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170C59">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170C59">
        <w:rPr>
          <w:rFonts w:ascii="Times New Roman" w:hAnsi="Times New Roman" w:cs="Times New Roman"/>
          <w:sz w:val="24"/>
          <w:szCs w:val="24"/>
        </w:rPr>
        <w:fldChar w:fldCharType="end"/>
      </w:r>
      <w:r w:rsidR="00170C59">
        <w:rPr>
          <w:rFonts w:ascii="Times New Roman" w:hAnsi="Times New Roman" w:cs="Times New Roman"/>
          <w:sz w:val="24"/>
          <w:szCs w:val="24"/>
        </w:rPr>
        <w:t xml:space="preserve"> where </w:t>
      </w:r>
      <w:r w:rsidR="00020C8A">
        <w:rPr>
          <w:rFonts w:ascii="Times New Roman" w:hAnsi="Times New Roman" w:cs="Times New Roman"/>
          <w:sz w:val="24"/>
          <w:szCs w:val="24"/>
        </w:rPr>
        <w:t xml:space="preserve">a </w:t>
      </w:r>
      <w:r w:rsidR="004C34C5" w:rsidRPr="003A6DA8">
        <w:rPr>
          <w:rFonts w:ascii="Times New Roman" w:hAnsi="Times New Roman" w:cs="Times New Roman"/>
          <w:sz w:val="24"/>
          <w:szCs w:val="24"/>
        </w:rPr>
        <w:t>k-means cluster</w:t>
      </w:r>
      <w:r w:rsidR="00170C59">
        <w:rPr>
          <w:rFonts w:ascii="Times New Roman" w:hAnsi="Times New Roman" w:cs="Times New Roman"/>
          <w:sz w:val="24"/>
          <w:szCs w:val="24"/>
        </w:rPr>
        <w:t>ing</w:t>
      </w:r>
      <w:r w:rsidR="00020C8A">
        <w:rPr>
          <w:rFonts w:ascii="Times New Roman" w:hAnsi="Times New Roman" w:cs="Times New Roman"/>
          <w:sz w:val="24"/>
          <w:szCs w:val="24"/>
        </w:rPr>
        <w:t xml:space="preserve"> algorithm</w:t>
      </w:r>
      <w:r w:rsidR="00170C59">
        <w:rPr>
          <w:rFonts w:ascii="Times New Roman" w:hAnsi="Times New Roman" w:cs="Times New Roman"/>
          <w:sz w:val="24"/>
          <w:szCs w:val="24"/>
        </w:rPr>
        <w:t xml:space="preserve"> </w:t>
      </w:r>
      <w:r w:rsidR="003C0CF1">
        <w:rPr>
          <w:rFonts w:ascii="Times New Roman" w:hAnsi="Times New Roman" w:cs="Times New Roman"/>
          <w:sz w:val="24"/>
          <w:szCs w:val="24"/>
        </w:rPr>
        <w:t xml:space="preserve">(k = 4) </w:t>
      </w:r>
      <w:r w:rsidR="00170C59">
        <w:rPr>
          <w:rFonts w:ascii="Times New Roman" w:hAnsi="Times New Roman" w:cs="Times New Roman"/>
          <w:sz w:val="24"/>
          <w:szCs w:val="24"/>
        </w:rPr>
        <w:t xml:space="preserve">is </w:t>
      </w:r>
      <w:r w:rsidR="003C0CF1">
        <w:rPr>
          <w:rFonts w:ascii="Times New Roman" w:hAnsi="Times New Roman" w:cs="Times New Roman"/>
          <w:sz w:val="24"/>
          <w:szCs w:val="24"/>
        </w:rPr>
        <w:t>used</w:t>
      </w:r>
      <w:r w:rsidR="00170C59">
        <w:rPr>
          <w:rFonts w:ascii="Times New Roman" w:hAnsi="Times New Roman" w:cs="Times New Roman"/>
          <w:sz w:val="24"/>
          <w:szCs w:val="24"/>
        </w:rPr>
        <w:t xml:space="preserve"> to </w:t>
      </w:r>
      <w:r w:rsidR="004C34C5" w:rsidRPr="003A6DA8">
        <w:rPr>
          <w:rFonts w:ascii="Times New Roman" w:hAnsi="Times New Roman" w:cs="Times New Roman"/>
          <w:sz w:val="24"/>
          <w:szCs w:val="24"/>
        </w:rPr>
        <w:t>grou</w:t>
      </w:r>
      <w:r w:rsidR="00170C59">
        <w:rPr>
          <w:rFonts w:ascii="Times New Roman" w:hAnsi="Times New Roman" w:cs="Times New Roman"/>
          <w:sz w:val="24"/>
          <w:szCs w:val="24"/>
        </w:rPr>
        <w:t>p</w:t>
      </w:r>
      <w:r w:rsidR="004C34C5" w:rsidRPr="003A6DA8">
        <w:rPr>
          <w:rFonts w:ascii="Times New Roman" w:hAnsi="Times New Roman" w:cs="Times New Roman"/>
          <w:sz w:val="24"/>
          <w:szCs w:val="24"/>
        </w:rPr>
        <w:t xml:space="preserve"> the SLA and FSLE data points into </w:t>
      </w:r>
      <w:r w:rsidR="00020C8A">
        <w:rPr>
          <w:rFonts w:ascii="Times New Roman" w:hAnsi="Times New Roman" w:cs="Times New Roman"/>
          <w:sz w:val="24"/>
          <w:szCs w:val="24"/>
        </w:rPr>
        <w:t xml:space="preserve">one of four </w:t>
      </w:r>
      <w:r w:rsidR="00010DC6">
        <w:rPr>
          <w:rFonts w:ascii="Times New Roman" w:hAnsi="Times New Roman" w:cs="Times New Roman"/>
          <w:sz w:val="24"/>
          <w:szCs w:val="24"/>
        </w:rPr>
        <w:t>physical</w:t>
      </w:r>
      <w:r w:rsidR="00020C8A">
        <w:rPr>
          <w:rFonts w:ascii="Times New Roman" w:hAnsi="Times New Roman" w:cs="Times New Roman"/>
          <w:sz w:val="24"/>
          <w:szCs w:val="24"/>
        </w:rPr>
        <w:t xml:space="preserve"> region</w:t>
      </w:r>
      <w:r w:rsidR="00101E0F">
        <w:rPr>
          <w:rFonts w:ascii="Times New Roman" w:hAnsi="Times New Roman" w:cs="Times New Roman"/>
          <w:sz w:val="24"/>
          <w:szCs w:val="24"/>
        </w:rPr>
        <w:t>s</w:t>
      </w:r>
      <w:r w:rsidR="00010DC6">
        <w:rPr>
          <w:rFonts w:ascii="Times New Roman" w:hAnsi="Times New Roman" w:cs="Times New Roman"/>
          <w:sz w:val="24"/>
          <w:szCs w:val="24"/>
        </w:rPr>
        <w:t xml:space="preserve"> based </w:t>
      </w:r>
      <w:r w:rsidR="003C0CF1">
        <w:rPr>
          <w:rFonts w:ascii="Times New Roman" w:hAnsi="Times New Roman" w:cs="Times New Roman"/>
          <w:sz w:val="24"/>
          <w:szCs w:val="24"/>
        </w:rPr>
        <w:t xml:space="preserve">on </w:t>
      </w:r>
      <w:r w:rsidR="00010DC6">
        <w:rPr>
          <w:rFonts w:ascii="Times New Roman" w:hAnsi="Times New Roman" w:cs="Times New Roman"/>
          <w:sz w:val="24"/>
          <w:szCs w:val="24"/>
        </w:rPr>
        <w:t>the clusters centroid location in FSLE-SLA space (</w:t>
      </w:r>
      <w:r w:rsidR="00010DC6" w:rsidRPr="005248BA">
        <w:rPr>
          <w:rFonts w:ascii="Times New Roman" w:hAnsi="Times New Roman" w:cs="Times New Roman"/>
          <w:sz w:val="24"/>
          <w:szCs w:val="24"/>
        </w:rPr>
        <w:t>Figure 4</w:t>
      </w:r>
      <w:r w:rsidR="00010DC6">
        <w:rPr>
          <w:rFonts w:ascii="Times New Roman" w:hAnsi="Times New Roman" w:cs="Times New Roman"/>
          <w:sz w:val="24"/>
          <w:szCs w:val="24"/>
        </w:rPr>
        <w:t xml:space="preserve">) i.e. </w:t>
      </w:r>
      <w:r w:rsidR="00101E0F">
        <w:rPr>
          <w:rFonts w:ascii="Times New Roman" w:hAnsi="Times New Roman" w:cs="Times New Roman"/>
          <w:sz w:val="24"/>
          <w:szCs w:val="24"/>
        </w:rPr>
        <w:t xml:space="preserve">positive mesoscale, negative mesoscale, sub-mesoscale and mixed. </w:t>
      </w:r>
    </w:p>
    <w:p w14:paraId="6050CD81" w14:textId="571C9AFA" w:rsidR="00CE6033" w:rsidRDefault="003C0CF1" w:rsidP="00A33DC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w:t>
      </w:r>
      <w:r w:rsidR="00CE6033">
        <w:rPr>
          <w:rFonts w:ascii="Times New Roman" w:hAnsi="Times New Roman" w:cs="Times New Roman"/>
          <w:sz w:val="24"/>
          <w:szCs w:val="24"/>
        </w:rPr>
        <w:t>achieve</w:t>
      </w:r>
      <w:r>
        <w:rPr>
          <w:rFonts w:ascii="Times New Roman" w:hAnsi="Times New Roman" w:cs="Times New Roman"/>
          <w:sz w:val="24"/>
          <w:szCs w:val="24"/>
        </w:rPr>
        <w:t xml:space="preserve"> this</w:t>
      </w:r>
      <w:r w:rsidR="00CE6033">
        <w:rPr>
          <w:rFonts w:ascii="Times New Roman" w:hAnsi="Times New Roman" w:cs="Times New Roman"/>
          <w:sz w:val="24"/>
          <w:szCs w:val="24"/>
        </w:rPr>
        <w:t>,</w:t>
      </w:r>
      <w:r>
        <w:rPr>
          <w:rFonts w:ascii="Times New Roman" w:hAnsi="Times New Roman" w:cs="Times New Roman"/>
          <w:sz w:val="24"/>
          <w:szCs w:val="24"/>
        </w:rPr>
        <w:t xml:space="preserve"> the FSLE</w:t>
      </w:r>
      <w:r w:rsidR="00F62E1B">
        <w:rPr>
          <w:rFonts w:ascii="Times New Roman" w:hAnsi="Times New Roman" w:cs="Times New Roman"/>
          <w:sz w:val="24"/>
          <w:szCs w:val="24"/>
        </w:rPr>
        <w:t xml:space="preserve"> and</w:t>
      </w:r>
      <w:r>
        <w:rPr>
          <w:rFonts w:ascii="Times New Roman" w:hAnsi="Times New Roman" w:cs="Times New Roman"/>
          <w:sz w:val="24"/>
          <w:szCs w:val="24"/>
        </w:rPr>
        <w:t xml:space="preserve"> SLA gridded fields are</w:t>
      </w:r>
      <w:r w:rsidR="00F62E1B">
        <w:rPr>
          <w:rFonts w:ascii="Times New Roman" w:hAnsi="Times New Roman" w:cs="Times New Roman"/>
          <w:sz w:val="24"/>
          <w:szCs w:val="24"/>
        </w:rPr>
        <w:t xml:space="preserve"> </w:t>
      </w:r>
      <w:del w:id="48" w:author="Seth Bushinsky" w:date="2022-05-12T14:30:00Z">
        <w:r w:rsidR="00CE6033" w:rsidDel="006B3929">
          <w:rPr>
            <w:rFonts w:ascii="Times New Roman" w:hAnsi="Times New Roman" w:cs="Times New Roman"/>
            <w:sz w:val="24"/>
            <w:szCs w:val="24"/>
          </w:rPr>
          <w:delText>re</w:delText>
        </w:r>
      </w:del>
      <w:r w:rsidR="00CE6033">
        <w:rPr>
          <w:rFonts w:ascii="Times New Roman" w:hAnsi="Times New Roman" w:cs="Times New Roman"/>
          <w:sz w:val="24"/>
          <w:szCs w:val="24"/>
        </w:rPr>
        <w:t xml:space="preserve">scaled from 0 to 1 </w:t>
      </w:r>
      <w:commentRangeStart w:id="49"/>
      <w:r w:rsidR="00CE6033">
        <w:rPr>
          <w:rFonts w:ascii="Times New Roman" w:hAnsi="Times New Roman" w:cs="Times New Roman"/>
          <w:sz w:val="24"/>
          <w:szCs w:val="24"/>
        </w:rPr>
        <w:t xml:space="preserve">then </w:t>
      </w:r>
      <w:r>
        <w:rPr>
          <w:rFonts w:ascii="Times New Roman" w:hAnsi="Times New Roman" w:cs="Times New Roman"/>
          <w:sz w:val="24"/>
          <w:szCs w:val="24"/>
        </w:rPr>
        <w:t>converted to a long format data frame</w:t>
      </w:r>
      <w:commentRangeEnd w:id="49"/>
      <w:r w:rsidR="006B3929">
        <w:rPr>
          <w:rStyle w:val="CommentReference"/>
        </w:rPr>
        <w:commentReference w:id="49"/>
      </w:r>
      <w:r>
        <w:rPr>
          <w:rFonts w:ascii="Times New Roman" w:hAnsi="Times New Roman" w:cs="Times New Roman"/>
          <w:sz w:val="24"/>
          <w:szCs w:val="24"/>
        </w:rPr>
        <w:t xml:space="preserve">. </w:t>
      </w:r>
      <w:r w:rsidR="00F62E1B">
        <w:rPr>
          <w:rFonts w:ascii="Times New Roman" w:hAnsi="Times New Roman" w:cs="Times New Roman"/>
          <w:sz w:val="24"/>
          <w:szCs w:val="24"/>
        </w:rPr>
        <w:t xml:space="preserve">The </w:t>
      </w:r>
      <w:r w:rsidR="00040977">
        <w:rPr>
          <w:rFonts w:ascii="Times New Roman" w:hAnsi="Times New Roman" w:cs="Times New Roman"/>
          <w:sz w:val="24"/>
          <w:szCs w:val="24"/>
        </w:rPr>
        <w:t>input</w:t>
      </w:r>
      <w:r w:rsidR="006B6933">
        <w:rPr>
          <w:rFonts w:ascii="Times New Roman" w:hAnsi="Times New Roman" w:cs="Times New Roman"/>
          <w:sz w:val="24"/>
          <w:szCs w:val="24"/>
        </w:rPr>
        <w:t>s</w:t>
      </w:r>
      <w:r w:rsidR="00040977">
        <w:rPr>
          <w:rFonts w:ascii="Times New Roman" w:hAnsi="Times New Roman" w:cs="Times New Roman"/>
          <w:sz w:val="24"/>
          <w:szCs w:val="24"/>
        </w:rPr>
        <w:t xml:space="preserve"> of the </w:t>
      </w:r>
      <w:r w:rsidR="00F62E1B">
        <w:rPr>
          <w:rFonts w:ascii="Times New Roman" w:hAnsi="Times New Roman" w:cs="Times New Roman"/>
          <w:sz w:val="24"/>
          <w:szCs w:val="24"/>
        </w:rPr>
        <w:t xml:space="preserve">k-means analysis </w:t>
      </w:r>
      <w:r w:rsidR="006B6933">
        <w:rPr>
          <w:rFonts w:ascii="Times New Roman" w:hAnsi="Times New Roman" w:cs="Times New Roman"/>
          <w:sz w:val="24"/>
          <w:szCs w:val="24"/>
        </w:rPr>
        <w:t>are</w:t>
      </w:r>
      <w:r w:rsidR="00F62E1B">
        <w:rPr>
          <w:rFonts w:ascii="Times New Roman" w:hAnsi="Times New Roman" w:cs="Times New Roman"/>
          <w:sz w:val="24"/>
          <w:szCs w:val="24"/>
        </w:rPr>
        <w:t xml:space="preserve"> the FSLE and SLA columns, and </w:t>
      </w:r>
      <w:r w:rsidR="00E05AB4">
        <w:rPr>
          <w:rFonts w:ascii="Times New Roman" w:hAnsi="Times New Roman" w:cs="Times New Roman"/>
          <w:sz w:val="24"/>
          <w:szCs w:val="24"/>
        </w:rPr>
        <w:t>for each FSLE and SLA pair</w:t>
      </w:r>
      <w:r w:rsidR="00040977">
        <w:rPr>
          <w:rFonts w:ascii="Times New Roman" w:hAnsi="Times New Roman" w:cs="Times New Roman"/>
          <w:sz w:val="24"/>
          <w:szCs w:val="24"/>
        </w:rPr>
        <w:t>,</w:t>
      </w:r>
      <w:r w:rsidR="00E05AB4">
        <w:rPr>
          <w:rFonts w:ascii="Times New Roman" w:hAnsi="Times New Roman" w:cs="Times New Roman"/>
          <w:sz w:val="24"/>
          <w:szCs w:val="24"/>
        </w:rPr>
        <w:t xml:space="preserve"> t</w:t>
      </w:r>
      <w:r w:rsidR="00F62E1B">
        <w:rPr>
          <w:rFonts w:ascii="Times New Roman" w:hAnsi="Times New Roman" w:cs="Times New Roman"/>
          <w:sz w:val="24"/>
          <w:szCs w:val="24"/>
        </w:rPr>
        <w:t xml:space="preserve">he output </w:t>
      </w:r>
      <w:r w:rsidR="00E05AB4">
        <w:rPr>
          <w:rFonts w:ascii="Times New Roman" w:hAnsi="Times New Roman" w:cs="Times New Roman"/>
          <w:sz w:val="24"/>
          <w:szCs w:val="24"/>
        </w:rPr>
        <w:t xml:space="preserve">is </w:t>
      </w:r>
      <w:r w:rsidR="00F62E1B">
        <w:rPr>
          <w:rFonts w:ascii="Times New Roman" w:hAnsi="Times New Roman" w:cs="Times New Roman"/>
          <w:sz w:val="24"/>
          <w:szCs w:val="24"/>
        </w:rPr>
        <w:t xml:space="preserve">a </w:t>
      </w:r>
      <w:r w:rsidR="006B6933">
        <w:rPr>
          <w:rFonts w:ascii="Times New Roman" w:hAnsi="Times New Roman" w:cs="Times New Roman"/>
          <w:sz w:val="24"/>
          <w:szCs w:val="24"/>
        </w:rPr>
        <w:t xml:space="preserve">(sub)mesoscale </w:t>
      </w:r>
      <w:r w:rsidR="00F62E1B">
        <w:rPr>
          <w:rFonts w:ascii="Times New Roman" w:hAnsi="Times New Roman" w:cs="Times New Roman"/>
          <w:sz w:val="24"/>
          <w:szCs w:val="24"/>
        </w:rPr>
        <w:t xml:space="preserve">group factor of 1, 2, 3, or </w:t>
      </w:r>
      <w:r w:rsidR="00E05AB4">
        <w:rPr>
          <w:rFonts w:ascii="Times New Roman" w:hAnsi="Times New Roman" w:cs="Times New Roman"/>
          <w:sz w:val="24"/>
          <w:szCs w:val="24"/>
        </w:rPr>
        <w:t xml:space="preserve">4. </w:t>
      </w:r>
      <w:commentRangeStart w:id="50"/>
      <w:r w:rsidR="003005F3" w:rsidRPr="003005F3">
        <w:rPr>
          <w:rFonts w:ascii="Times New Roman" w:hAnsi="Times New Roman" w:cs="Times New Roman"/>
          <w:sz w:val="24"/>
          <w:szCs w:val="24"/>
        </w:rPr>
        <w:t xml:space="preserve">The </w:t>
      </w:r>
      <w:r w:rsidR="00A33DC7">
        <w:rPr>
          <w:rFonts w:ascii="Times New Roman" w:hAnsi="Times New Roman" w:cs="Times New Roman"/>
          <w:sz w:val="24"/>
          <w:szCs w:val="24"/>
        </w:rPr>
        <w:t xml:space="preserve">four </w:t>
      </w:r>
      <w:r w:rsidR="00F1192D">
        <w:rPr>
          <w:rFonts w:ascii="Times New Roman" w:hAnsi="Times New Roman" w:cs="Times New Roman"/>
          <w:sz w:val="24"/>
          <w:szCs w:val="24"/>
        </w:rPr>
        <w:t xml:space="preserve">starting </w:t>
      </w:r>
      <w:r w:rsidR="003005F3" w:rsidRPr="003005F3">
        <w:rPr>
          <w:rFonts w:ascii="Times New Roman" w:hAnsi="Times New Roman" w:cs="Times New Roman"/>
          <w:sz w:val="24"/>
          <w:szCs w:val="24"/>
        </w:rPr>
        <w:t>centroids of the k-means cluster analysis were set using the mean and standard deviations of the SLA and FSLE fields</w:t>
      </w:r>
      <w:r w:rsidR="00A33DC7">
        <w:rPr>
          <w:rFonts w:ascii="Times New Roman" w:hAnsi="Times New Roman" w:cs="Times New Roman"/>
          <w:sz w:val="24"/>
          <w:szCs w:val="24"/>
        </w:rPr>
        <w:t xml:space="preserve"> </w:t>
      </w:r>
      <w:commentRangeEnd w:id="50"/>
      <w:r w:rsidR="006B3929">
        <w:rPr>
          <w:rStyle w:val="CommentReference"/>
        </w:rPr>
        <w:commentReference w:id="50"/>
      </w:r>
      <w:r w:rsidR="00A33DC7">
        <w:rPr>
          <w:rFonts w:ascii="Times New Roman" w:hAnsi="Times New Roman" w:cs="Times New Roman"/>
          <w:sz w:val="24"/>
          <w:szCs w:val="24"/>
        </w:rPr>
        <w:t>(</w:t>
      </w:r>
      <w:r w:rsidR="00A33DC7" w:rsidRPr="00322395">
        <w:rPr>
          <w:rFonts w:ascii="Times New Roman" w:hAnsi="Times New Roman" w:cs="Times New Roman"/>
          <w:sz w:val="24"/>
          <w:szCs w:val="24"/>
        </w:rPr>
        <w:t xml:space="preserve">Figure </w:t>
      </w:r>
      <w:r w:rsidR="00322395" w:rsidRPr="00322395">
        <w:rPr>
          <w:rFonts w:ascii="Times New Roman" w:hAnsi="Times New Roman" w:cs="Times New Roman"/>
          <w:sz w:val="24"/>
          <w:szCs w:val="24"/>
        </w:rPr>
        <w:t>4</w:t>
      </w:r>
      <w:r w:rsidR="00A33DC7" w:rsidRPr="00322395">
        <w:rPr>
          <w:rFonts w:ascii="Times New Roman" w:hAnsi="Times New Roman" w:cs="Times New Roman"/>
          <w:sz w:val="24"/>
          <w:szCs w:val="24"/>
        </w:rPr>
        <w:t>)</w:t>
      </w:r>
      <w:r w:rsidR="003005F3" w:rsidRPr="00322395">
        <w:rPr>
          <w:rFonts w:ascii="Times New Roman" w:hAnsi="Times New Roman" w:cs="Times New Roman"/>
          <w:sz w:val="24"/>
          <w:szCs w:val="24"/>
        </w:rPr>
        <w:t>.</w:t>
      </w:r>
      <w:r w:rsidR="00A33DC7">
        <w:rPr>
          <w:rFonts w:ascii="Times New Roman" w:hAnsi="Times New Roman" w:cs="Times New Roman"/>
          <w:sz w:val="24"/>
          <w:szCs w:val="24"/>
        </w:rPr>
        <w:t xml:space="preserve"> </w:t>
      </w:r>
      <w:commentRangeStart w:id="51"/>
      <w:r w:rsidR="00F00B25">
        <w:rPr>
          <w:rFonts w:ascii="Times New Roman" w:hAnsi="Times New Roman" w:cs="Times New Roman"/>
          <w:sz w:val="24"/>
          <w:szCs w:val="24"/>
        </w:rPr>
        <w:t>For display purposes the (sub)mesoscale groups are re-grided into latitude and longitude space</w:t>
      </w:r>
      <w:commentRangeEnd w:id="51"/>
      <w:r w:rsidR="006B3929">
        <w:rPr>
          <w:rStyle w:val="CommentReference"/>
        </w:rPr>
        <w:commentReference w:id="51"/>
      </w:r>
      <w:r w:rsidR="003005F3">
        <w:rPr>
          <w:rFonts w:ascii="Times New Roman" w:hAnsi="Times New Roman" w:cs="Times New Roman"/>
          <w:sz w:val="24"/>
          <w:szCs w:val="24"/>
        </w:rPr>
        <w:t xml:space="preserve">. </w:t>
      </w:r>
      <w:commentRangeStart w:id="52"/>
      <w:r w:rsidR="00F00B25">
        <w:rPr>
          <w:rFonts w:ascii="Times New Roman" w:hAnsi="Times New Roman" w:cs="Times New Roman"/>
          <w:sz w:val="24"/>
          <w:szCs w:val="24"/>
        </w:rPr>
        <w:t>A</w:t>
      </w:r>
      <w:r w:rsidR="00E05AB4">
        <w:rPr>
          <w:rFonts w:ascii="Times New Roman" w:hAnsi="Times New Roman" w:cs="Times New Roman"/>
          <w:sz w:val="24"/>
          <w:szCs w:val="24"/>
        </w:rPr>
        <w:t>ll subsequent analysis utilize</w:t>
      </w:r>
      <w:r w:rsidR="00A3514F">
        <w:rPr>
          <w:rFonts w:ascii="Times New Roman" w:hAnsi="Times New Roman" w:cs="Times New Roman"/>
          <w:sz w:val="24"/>
          <w:szCs w:val="24"/>
        </w:rPr>
        <w:t>s a</w:t>
      </w:r>
      <w:r w:rsidR="00E05AB4">
        <w:rPr>
          <w:rFonts w:ascii="Times New Roman" w:hAnsi="Times New Roman" w:cs="Times New Roman"/>
          <w:sz w:val="24"/>
          <w:szCs w:val="24"/>
        </w:rPr>
        <w:t xml:space="preserve"> data frame </w:t>
      </w:r>
      <w:r w:rsidR="00BE18D4">
        <w:rPr>
          <w:rFonts w:ascii="Times New Roman" w:hAnsi="Times New Roman" w:cs="Times New Roman"/>
          <w:sz w:val="24"/>
          <w:szCs w:val="24"/>
        </w:rPr>
        <w:t xml:space="preserve">that is the concatenation of the previously described satellite fields, and </w:t>
      </w:r>
      <w:r w:rsidR="00590E9B">
        <w:rPr>
          <w:rFonts w:ascii="Times New Roman" w:hAnsi="Times New Roman" w:cs="Times New Roman"/>
          <w:sz w:val="24"/>
          <w:szCs w:val="24"/>
        </w:rPr>
        <w:t xml:space="preserve">has </w:t>
      </w:r>
      <w:r w:rsidR="00E05AB4">
        <w:rPr>
          <w:rFonts w:ascii="Times New Roman" w:hAnsi="Times New Roman" w:cs="Times New Roman"/>
          <w:sz w:val="24"/>
          <w:szCs w:val="24"/>
        </w:rPr>
        <w:t>columns corresponding to date-time, longitude, latitude, SLA, FSLE, CHL</w:t>
      </w:r>
      <w:r w:rsidR="00E05AB4">
        <w:rPr>
          <w:rFonts w:ascii="Times New Roman" w:hAnsi="Times New Roman" w:cs="Times New Roman"/>
          <w:sz w:val="24"/>
          <w:szCs w:val="24"/>
          <w:vertAlign w:val="subscript"/>
        </w:rPr>
        <w:t>anom</w:t>
      </w:r>
      <w:r w:rsidR="00EE35C5">
        <w:rPr>
          <w:rFonts w:ascii="Times New Roman" w:hAnsi="Times New Roman" w:cs="Times New Roman"/>
          <w:sz w:val="24"/>
          <w:szCs w:val="24"/>
        </w:rPr>
        <w:t>,</w:t>
      </w:r>
      <w:r w:rsidR="006B6933">
        <w:rPr>
          <w:rFonts w:ascii="Times New Roman" w:hAnsi="Times New Roman" w:cs="Times New Roman"/>
          <w:sz w:val="24"/>
          <w:szCs w:val="24"/>
        </w:rPr>
        <w:t xml:space="preserve"> bloom flag, </w:t>
      </w:r>
      <w:r w:rsidR="00EE35C5">
        <w:rPr>
          <w:rFonts w:ascii="Times New Roman" w:hAnsi="Times New Roman" w:cs="Times New Roman"/>
          <w:sz w:val="24"/>
          <w:szCs w:val="24"/>
        </w:rPr>
        <w:t>and (</w:t>
      </w:r>
      <w:r w:rsidR="00E05AB4">
        <w:rPr>
          <w:rFonts w:ascii="Times New Roman" w:hAnsi="Times New Roman" w:cs="Times New Roman"/>
          <w:sz w:val="24"/>
          <w:szCs w:val="24"/>
        </w:rPr>
        <w:t xml:space="preserve">sub)mesoscale group factor. </w:t>
      </w:r>
      <w:commentRangeEnd w:id="52"/>
      <w:r w:rsidR="006B3929">
        <w:rPr>
          <w:rStyle w:val="CommentReference"/>
        </w:rPr>
        <w:commentReference w:id="52"/>
      </w:r>
    </w:p>
    <w:p w14:paraId="0FD4A2C2" w14:textId="028820F9" w:rsidR="00C50F33" w:rsidRDefault="00B07705" w:rsidP="00312484">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To determine the association of </w:t>
      </w:r>
      <w:r w:rsidR="006E17FA">
        <w:rPr>
          <w:rFonts w:ascii="Times New Roman" w:hAnsi="Times New Roman" w:cs="Times New Roman"/>
          <w:sz w:val="24"/>
          <w:szCs w:val="24"/>
        </w:rPr>
        <w:t xml:space="preserve">the CHL blooms with the </w:t>
      </w:r>
      <w:r>
        <w:rPr>
          <w:rFonts w:ascii="Times New Roman" w:hAnsi="Times New Roman" w:cs="Times New Roman"/>
          <w:sz w:val="24"/>
          <w:szCs w:val="24"/>
        </w:rPr>
        <w:t>(sub)mesoscale regions</w:t>
      </w:r>
      <w:r w:rsidR="006E17FA">
        <w:rPr>
          <w:rFonts w:ascii="Times New Roman" w:hAnsi="Times New Roman" w:cs="Times New Roman"/>
          <w:sz w:val="24"/>
          <w:szCs w:val="24"/>
        </w:rPr>
        <w:t xml:space="preserve">, </w:t>
      </w:r>
      <w:r w:rsidRPr="003A6DA8">
        <w:rPr>
          <w:rFonts w:ascii="Times New Roman" w:hAnsi="Times New Roman" w:cs="Times New Roman"/>
          <w:sz w:val="24"/>
          <w:szCs w:val="24"/>
        </w:rPr>
        <w:t xml:space="preserve">the percent of </w:t>
      </w:r>
      <w:r>
        <w:rPr>
          <w:rFonts w:ascii="Times New Roman" w:hAnsi="Times New Roman" w:cs="Times New Roman"/>
          <w:sz w:val="24"/>
          <w:szCs w:val="24"/>
        </w:rPr>
        <w:t xml:space="preserve">CHL bloom </w:t>
      </w:r>
      <w:r w:rsidRPr="003A6DA8">
        <w:rPr>
          <w:rFonts w:ascii="Times New Roman" w:hAnsi="Times New Roman" w:cs="Times New Roman"/>
          <w:sz w:val="24"/>
          <w:szCs w:val="24"/>
        </w:rPr>
        <w:t xml:space="preserve">data points grouped in each </w:t>
      </w:r>
      <w:r w:rsidR="006E17FA">
        <w:rPr>
          <w:rFonts w:ascii="Times New Roman" w:hAnsi="Times New Roman" w:cs="Times New Roman"/>
          <w:sz w:val="24"/>
          <w:szCs w:val="24"/>
        </w:rPr>
        <w:t>(sub)mesoscale region</w:t>
      </w:r>
      <w:r w:rsidR="00C50F33">
        <w:rPr>
          <w:rFonts w:ascii="Times New Roman" w:hAnsi="Times New Roman" w:cs="Times New Roman"/>
          <w:sz w:val="24"/>
          <w:szCs w:val="24"/>
        </w:rPr>
        <w:t xml:space="preserve"> was calculated</w:t>
      </w:r>
      <w:r w:rsidRPr="003A6DA8">
        <w:rPr>
          <w:rFonts w:ascii="Times New Roman" w:hAnsi="Times New Roman" w:cs="Times New Roman"/>
          <w:sz w:val="24"/>
          <w:szCs w:val="24"/>
        </w:rPr>
        <w:t>.</w:t>
      </w:r>
      <w:r w:rsidR="008852EE">
        <w:rPr>
          <w:rFonts w:ascii="Times New Roman" w:hAnsi="Times New Roman" w:cs="Times New Roman"/>
          <w:sz w:val="24"/>
          <w:szCs w:val="24"/>
        </w:rPr>
        <w:t xml:space="preserve"> </w:t>
      </w:r>
      <w:r w:rsidR="00BE7A8A">
        <w:rPr>
          <w:rFonts w:ascii="Times New Roman" w:hAnsi="Times New Roman" w:cs="Times New Roman"/>
          <w:sz w:val="24"/>
          <w:szCs w:val="24"/>
        </w:rPr>
        <w:t>T</w:t>
      </w:r>
      <w:r w:rsidR="00BE7A8A" w:rsidRPr="003A6DA8">
        <w:rPr>
          <w:rFonts w:ascii="Times New Roman" w:hAnsi="Times New Roman" w:cs="Times New Roman"/>
          <w:sz w:val="24"/>
          <w:szCs w:val="24"/>
        </w:rPr>
        <w:t xml:space="preserve">he percent association to </w:t>
      </w:r>
      <w:r w:rsidR="00BE7A8A">
        <w:rPr>
          <w:rFonts w:ascii="Times New Roman" w:hAnsi="Times New Roman" w:cs="Times New Roman"/>
          <w:sz w:val="24"/>
          <w:szCs w:val="24"/>
        </w:rPr>
        <w:t>(sub)mesoscale regions</w:t>
      </w:r>
      <w:r w:rsidR="00BE7A8A" w:rsidRPr="003A6DA8">
        <w:rPr>
          <w:rFonts w:ascii="Times New Roman" w:hAnsi="Times New Roman" w:cs="Times New Roman"/>
          <w:sz w:val="24"/>
          <w:szCs w:val="24"/>
        </w:rPr>
        <w:t xml:space="preserve"> is given in </w:t>
      </w:r>
      <w:r w:rsidR="00BE7A8A" w:rsidRPr="00312484">
        <w:rPr>
          <w:rFonts w:ascii="Times New Roman" w:hAnsi="Times New Roman" w:cs="Times New Roman"/>
          <w:sz w:val="24"/>
          <w:szCs w:val="24"/>
        </w:rPr>
        <w:t>Table 1</w:t>
      </w:r>
      <w:r w:rsidR="00BE7A8A">
        <w:rPr>
          <w:rFonts w:ascii="Times New Roman" w:hAnsi="Times New Roman" w:cs="Times New Roman"/>
          <w:sz w:val="24"/>
          <w:szCs w:val="24"/>
        </w:rPr>
        <w:t xml:space="preserve"> f</w:t>
      </w:r>
      <w:r w:rsidRPr="003A6DA8">
        <w:rPr>
          <w:rFonts w:ascii="Times New Roman" w:hAnsi="Times New Roman" w:cs="Times New Roman"/>
          <w:sz w:val="24"/>
          <w:szCs w:val="24"/>
        </w:rPr>
        <w:t xml:space="preserve">or </w:t>
      </w:r>
      <w:r w:rsidR="00BE7A8A">
        <w:rPr>
          <w:rFonts w:ascii="Times New Roman" w:hAnsi="Times New Roman" w:cs="Times New Roman"/>
          <w:sz w:val="24"/>
          <w:szCs w:val="24"/>
        </w:rPr>
        <w:t>all</w:t>
      </w:r>
      <w:r w:rsidRPr="003A6DA8">
        <w:rPr>
          <w:rFonts w:ascii="Times New Roman" w:hAnsi="Times New Roman" w:cs="Times New Roman"/>
          <w:sz w:val="24"/>
          <w:szCs w:val="24"/>
        </w:rPr>
        <w:t xml:space="preserve"> bloom</w:t>
      </w:r>
      <w:r w:rsidR="00BE7A8A">
        <w:rPr>
          <w:rFonts w:ascii="Times New Roman" w:hAnsi="Times New Roman" w:cs="Times New Roman"/>
          <w:sz w:val="24"/>
          <w:szCs w:val="24"/>
        </w:rPr>
        <w:t>s</w:t>
      </w:r>
      <w:r w:rsidRPr="003A6DA8">
        <w:rPr>
          <w:rFonts w:ascii="Times New Roman" w:hAnsi="Times New Roman" w:cs="Times New Roman"/>
          <w:sz w:val="24"/>
          <w:szCs w:val="24"/>
        </w:rPr>
        <w:t xml:space="preserve"> that occurred </w:t>
      </w:r>
      <w:r w:rsidR="00BE7A8A">
        <w:rPr>
          <w:rFonts w:ascii="Times New Roman" w:hAnsi="Times New Roman" w:cs="Times New Roman"/>
          <w:sz w:val="24"/>
          <w:szCs w:val="24"/>
        </w:rPr>
        <w:t xml:space="preserve">during the late summer months, </w:t>
      </w:r>
      <w:r w:rsidRPr="003A6DA8">
        <w:rPr>
          <w:rFonts w:ascii="Times New Roman" w:hAnsi="Times New Roman" w:cs="Times New Roman"/>
          <w:sz w:val="24"/>
          <w:szCs w:val="24"/>
        </w:rPr>
        <w:t>between the years 2002</w:t>
      </w:r>
      <w:r w:rsidR="00BE7A8A">
        <w:rPr>
          <w:rFonts w:ascii="Times New Roman" w:hAnsi="Times New Roman" w:cs="Times New Roman"/>
          <w:sz w:val="24"/>
          <w:szCs w:val="24"/>
        </w:rPr>
        <w:t xml:space="preserve"> and </w:t>
      </w:r>
      <w:r w:rsidRPr="003A6DA8">
        <w:rPr>
          <w:rFonts w:ascii="Times New Roman" w:hAnsi="Times New Roman" w:cs="Times New Roman"/>
          <w:sz w:val="24"/>
          <w:szCs w:val="24"/>
        </w:rPr>
        <w:t xml:space="preserve">2019. </w:t>
      </w:r>
      <w:commentRangeStart w:id="53"/>
      <w:r w:rsidR="003110B8">
        <w:rPr>
          <w:rFonts w:ascii="Times New Roman" w:hAnsi="Times New Roman" w:cs="Times New Roman"/>
          <w:sz w:val="24"/>
          <w:szCs w:val="24"/>
        </w:rPr>
        <w:t>B</w:t>
      </w:r>
      <w:r w:rsidR="003110B8" w:rsidRPr="003A6DA8">
        <w:rPr>
          <w:rFonts w:ascii="Times New Roman" w:hAnsi="Times New Roman" w:cs="Times New Roman"/>
          <w:sz w:val="24"/>
          <w:szCs w:val="24"/>
        </w:rPr>
        <w:t>looms</w:t>
      </w:r>
      <w:r w:rsidR="003110B8">
        <w:rPr>
          <w:rFonts w:ascii="Times New Roman" w:hAnsi="Times New Roman" w:cs="Times New Roman"/>
          <w:sz w:val="24"/>
          <w:szCs w:val="24"/>
        </w:rPr>
        <w:t xml:space="preserve"> years</w:t>
      </w:r>
      <w:r w:rsidR="003110B8" w:rsidRPr="003A6DA8">
        <w:rPr>
          <w:rFonts w:ascii="Times New Roman" w:hAnsi="Times New Roman" w:cs="Times New Roman"/>
          <w:sz w:val="24"/>
          <w:szCs w:val="24"/>
        </w:rPr>
        <w:t xml:space="preserve"> w</w:t>
      </w:r>
      <w:r w:rsidR="003110B8">
        <w:rPr>
          <w:rFonts w:ascii="Times New Roman" w:hAnsi="Times New Roman" w:cs="Times New Roman"/>
          <w:sz w:val="24"/>
          <w:szCs w:val="24"/>
        </w:rPr>
        <w:t xml:space="preserve">ith large scale chlorophyll events that occurred in the late summer </w:t>
      </w:r>
      <w:r w:rsidR="008852EE">
        <w:rPr>
          <w:rFonts w:ascii="Times New Roman" w:hAnsi="Times New Roman" w:cs="Times New Roman"/>
          <w:sz w:val="24"/>
          <w:szCs w:val="24"/>
        </w:rPr>
        <w:t xml:space="preserve">months </w:t>
      </w:r>
      <w:r w:rsidR="003110B8">
        <w:rPr>
          <w:rFonts w:ascii="Times New Roman" w:hAnsi="Times New Roman" w:cs="Times New Roman"/>
          <w:sz w:val="24"/>
          <w:szCs w:val="24"/>
        </w:rPr>
        <w:t xml:space="preserve">were chosen </w:t>
      </w:r>
      <w:r w:rsidR="00BF1B2A">
        <w:rPr>
          <w:rFonts w:ascii="Times New Roman" w:hAnsi="Times New Roman" w:cs="Times New Roman"/>
          <w:sz w:val="24"/>
          <w:szCs w:val="24"/>
        </w:rPr>
        <w:t xml:space="preserve">subjectively </w:t>
      </w:r>
      <w:r w:rsidR="003110B8" w:rsidRPr="003A6DA8">
        <w:rPr>
          <w:rFonts w:ascii="Times New Roman" w:hAnsi="Times New Roman" w:cs="Times New Roman"/>
          <w:sz w:val="24"/>
          <w:szCs w:val="24"/>
        </w:rPr>
        <w:t xml:space="preserve">by viewing </w:t>
      </w:r>
      <w:r w:rsidR="003110B8">
        <w:rPr>
          <w:rFonts w:ascii="Times New Roman" w:hAnsi="Times New Roman" w:cs="Times New Roman"/>
          <w:sz w:val="24"/>
          <w:szCs w:val="24"/>
        </w:rPr>
        <w:t>monthly</w:t>
      </w:r>
      <w:r w:rsidR="003110B8" w:rsidRPr="003A6DA8">
        <w:rPr>
          <w:rFonts w:ascii="Times New Roman" w:hAnsi="Times New Roman" w:cs="Times New Roman"/>
          <w:sz w:val="24"/>
          <w:szCs w:val="24"/>
        </w:rPr>
        <w:t xml:space="preserve"> CHL</w:t>
      </w:r>
      <w:r w:rsidR="003110B8" w:rsidRPr="003A6DA8">
        <w:rPr>
          <w:rFonts w:ascii="Times New Roman" w:hAnsi="Times New Roman" w:cs="Times New Roman"/>
          <w:sz w:val="24"/>
          <w:szCs w:val="24"/>
          <w:vertAlign w:val="subscript"/>
        </w:rPr>
        <w:t>anom</w:t>
      </w:r>
      <w:r w:rsidR="003110B8" w:rsidRPr="003A6DA8">
        <w:rPr>
          <w:rFonts w:ascii="Times New Roman" w:hAnsi="Times New Roman" w:cs="Times New Roman"/>
          <w:sz w:val="24"/>
          <w:szCs w:val="24"/>
        </w:rPr>
        <w:t xml:space="preserve"> maps</w:t>
      </w:r>
      <w:r w:rsidR="00BF1B2A">
        <w:rPr>
          <w:rFonts w:ascii="Times New Roman" w:hAnsi="Times New Roman" w:cs="Times New Roman"/>
          <w:sz w:val="24"/>
          <w:szCs w:val="24"/>
        </w:rPr>
        <w:t xml:space="preserve"> (Figure </w:t>
      </w:r>
      <w:r w:rsidR="00142DE8">
        <w:rPr>
          <w:rFonts w:ascii="Times New Roman" w:hAnsi="Times New Roman" w:cs="Times New Roman"/>
          <w:sz w:val="24"/>
          <w:szCs w:val="24"/>
        </w:rPr>
        <w:t>1</w:t>
      </w:r>
      <w:r w:rsidR="00BF1B2A">
        <w:rPr>
          <w:rFonts w:ascii="Times New Roman" w:hAnsi="Times New Roman" w:cs="Times New Roman"/>
          <w:sz w:val="24"/>
          <w:szCs w:val="24"/>
        </w:rPr>
        <w:t>)</w:t>
      </w:r>
      <w:r w:rsidR="008852EE">
        <w:rPr>
          <w:rFonts w:ascii="Times New Roman" w:hAnsi="Times New Roman" w:cs="Times New Roman"/>
          <w:sz w:val="24"/>
          <w:szCs w:val="24"/>
        </w:rPr>
        <w:t xml:space="preserve">. </w:t>
      </w:r>
      <w:commentRangeEnd w:id="53"/>
      <w:r w:rsidR="00FE2450">
        <w:rPr>
          <w:rStyle w:val="CommentReference"/>
        </w:rPr>
        <w:commentReference w:id="53"/>
      </w:r>
      <w:commentRangeStart w:id="54"/>
      <w:r w:rsidRPr="003A6DA8">
        <w:rPr>
          <w:rFonts w:ascii="Times New Roman" w:hAnsi="Times New Roman" w:cs="Times New Roman"/>
          <w:sz w:val="24"/>
          <w:szCs w:val="24"/>
        </w:rPr>
        <w:t xml:space="preserve">To determine if the bloom's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 xml:space="preserve">mesoscale signature differed from the background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mesoscale signature, repeat estimates of the standard deviation were found via bootstrapping</w:t>
      </w:r>
      <w:commentRangeEnd w:id="54"/>
      <w:r w:rsidR="00FE2450">
        <w:rPr>
          <w:rStyle w:val="CommentReference"/>
        </w:rPr>
        <w:commentReference w:id="54"/>
      </w:r>
      <w:r w:rsidRPr="003A6DA8">
        <w:rPr>
          <w:rFonts w:ascii="Times New Roman" w:hAnsi="Times New Roman" w:cs="Times New Roman"/>
          <w:sz w:val="24"/>
          <w:szCs w:val="24"/>
        </w:rPr>
        <w:t xml:space="preserve">. Values that fell outside of three standard deviations away from the mean background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mesoscale signature were considered to be significantly different</w:t>
      </w:r>
      <w:r w:rsidR="005D59C9">
        <w:rPr>
          <w:rFonts w:ascii="Times New Roman" w:hAnsi="Times New Roman" w:cs="Times New Roman"/>
          <w:sz w:val="24"/>
          <w:szCs w:val="24"/>
        </w:rPr>
        <w:t xml:space="preserve"> and are denoted by an </w:t>
      </w:r>
      <w:r w:rsidR="00612910">
        <w:rPr>
          <w:rFonts w:ascii="Times New Roman" w:hAnsi="Times New Roman" w:cs="Times New Roman"/>
          <w:sz w:val="24"/>
          <w:szCs w:val="24"/>
        </w:rPr>
        <w:t>asterisk</w:t>
      </w:r>
      <w:r w:rsidRPr="003A6DA8">
        <w:rPr>
          <w:rFonts w:ascii="Times New Roman" w:hAnsi="Times New Roman" w:cs="Times New Roman"/>
          <w:sz w:val="24"/>
          <w:szCs w:val="24"/>
        </w:rPr>
        <w:t>.</w:t>
      </w:r>
      <w:r w:rsidRPr="004C34C5">
        <w:rPr>
          <w:rFonts w:ascii="Times New Roman" w:hAnsi="Times New Roman" w:cs="Times New Roman"/>
          <w:sz w:val="24"/>
          <w:szCs w:val="24"/>
        </w:rPr>
        <w:t xml:space="preserve"> </w:t>
      </w:r>
    </w:p>
    <w:p w14:paraId="39531960" w14:textId="58AC0F06" w:rsidR="00FE43C7" w:rsidRPr="005248BA" w:rsidRDefault="00FE43C7" w:rsidP="00954115">
      <w:pPr>
        <w:pStyle w:val="Heading2"/>
        <w:rPr>
          <w:highlight w:val="yellow"/>
        </w:rPr>
      </w:pPr>
      <w:r w:rsidRPr="005248BA">
        <w:rPr>
          <w:highlight w:val="yellow"/>
        </w:rPr>
        <w:t>Case study descri</w:t>
      </w:r>
      <w:r w:rsidR="00C30A56" w:rsidRPr="005248BA">
        <w:rPr>
          <w:highlight w:val="yellow"/>
        </w:rPr>
        <w:t>ptio</w:t>
      </w:r>
      <w:r w:rsidR="00954115" w:rsidRPr="005248BA">
        <w:rPr>
          <w:highlight w:val="yellow"/>
        </w:rPr>
        <w:t>n</w:t>
      </w:r>
      <w:r w:rsidR="00C30A56" w:rsidRPr="005248BA">
        <w:rPr>
          <w:highlight w:val="yellow"/>
        </w:rPr>
        <w:t xml:space="preserve"> </w:t>
      </w:r>
      <w:r w:rsidR="00322395">
        <w:rPr>
          <w:highlight w:val="yellow"/>
        </w:rPr>
        <w:t>(WORK IN PROGRESS)</w:t>
      </w:r>
    </w:p>
    <w:p w14:paraId="1FCA75B0" w14:textId="78007002" w:rsidR="00312484" w:rsidRPr="00312484" w:rsidRDefault="00C6732C" w:rsidP="00C6732C">
      <w:pPr>
        <w:spacing w:line="480" w:lineRule="auto"/>
      </w:pPr>
      <w:r>
        <w:rPr>
          <w:rFonts w:ascii="Times New Roman" w:hAnsi="Times New Roman" w:cs="Times New Roman"/>
          <w:sz w:val="24"/>
          <w:szCs w:val="24"/>
        </w:rPr>
        <w:t xml:space="preserve">Following the approach of </w:t>
      </w:r>
      <w:proofErr w:type="spellStart"/>
      <w:r>
        <w:rPr>
          <w:rFonts w:ascii="Times New Roman" w:hAnsi="Times New Roman" w:cs="Times New Roman"/>
          <w:sz w:val="24"/>
          <w:szCs w:val="24"/>
        </w:rPr>
        <w:t>Lehahn</w:t>
      </w:r>
      <w:proofErr w:type="spellEnd"/>
      <w:r>
        <w:rPr>
          <w:rFonts w:ascii="Times New Roman" w:hAnsi="Times New Roman" w:cs="Times New Roman"/>
          <w:sz w:val="24"/>
          <w:szCs w:val="24"/>
        </w:rPr>
        <w:t xml:space="preserve"> et al.</w:t>
      </w:r>
      <w:r w:rsidR="00BF1B2A">
        <w:rPr>
          <w:rFonts w:ascii="Times New Roman" w:hAnsi="Times New Roman" w:cs="Times New Roman"/>
          <w:sz w:val="24"/>
          <w:szCs w:val="24"/>
        </w:rPr>
        <w:t xml:space="preserve"> </w:t>
      </w:r>
      <w:r w:rsidR="00BF1B2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sidR="00BF1B2A">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sidR="00BF1B2A">
        <w:rPr>
          <w:rFonts w:ascii="Times New Roman" w:hAnsi="Times New Roman" w:cs="Times New Roman"/>
          <w:sz w:val="24"/>
          <w:szCs w:val="24"/>
        </w:rPr>
        <w:fldChar w:fldCharType="end"/>
      </w:r>
      <w:r>
        <w:rPr>
          <w:rFonts w:ascii="Times New Roman" w:hAnsi="Times New Roman" w:cs="Times New Roman"/>
          <w:sz w:val="24"/>
          <w:szCs w:val="24"/>
        </w:rPr>
        <w:t xml:space="preserve">, we have described the </w:t>
      </w:r>
      <w:r w:rsidR="00BF1B2A">
        <w:rPr>
          <w:rFonts w:ascii="Times New Roman" w:hAnsi="Times New Roman" w:cs="Times New Roman"/>
          <w:sz w:val="24"/>
          <w:szCs w:val="24"/>
        </w:rPr>
        <w:t>evolution</w:t>
      </w:r>
      <w:r>
        <w:rPr>
          <w:rFonts w:ascii="Times New Roman" w:hAnsi="Times New Roman" w:cs="Times New Roman"/>
          <w:sz w:val="24"/>
          <w:szCs w:val="24"/>
        </w:rPr>
        <w:t xml:space="preserve"> of a bloom observed in 2018 that impacted both regions of study. We describe the accumulation of CHL</w:t>
      </w:r>
      <w:r w:rsidRPr="00C6732C">
        <w:rPr>
          <w:rFonts w:ascii="Times New Roman" w:hAnsi="Times New Roman" w:cs="Times New Roman"/>
          <w:sz w:val="24"/>
          <w:szCs w:val="24"/>
        </w:rPr>
        <w:t xml:space="preserve"> biomass integrated spatially over </w:t>
      </w:r>
      <w:r>
        <w:rPr>
          <w:rFonts w:ascii="Times New Roman" w:hAnsi="Times New Roman" w:cs="Times New Roman"/>
          <w:sz w:val="24"/>
          <w:szCs w:val="24"/>
        </w:rPr>
        <w:t>each</w:t>
      </w:r>
      <w:r w:rsidRPr="00C6732C">
        <w:rPr>
          <w:rFonts w:ascii="Times New Roman" w:hAnsi="Times New Roman" w:cs="Times New Roman"/>
          <w:sz w:val="24"/>
          <w:szCs w:val="24"/>
        </w:rPr>
        <w:t xml:space="preserve"> </w:t>
      </w:r>
      <w:r>
        <w:rPr>
          <w:rFonts w:ascii="Times New Roman" w:hAnsi="Times New Roman" w:cs="Times New Roman"/>
          <w:sz w:val="24"/>
          <w:szCs w:val="24"/>
        </w:rPr>
        <w:t xml:space="preserve">bloom </w:t>
      </w:r>
      <w:r w:rsidRPr="00C6732C">
        <w:rPr>
          <w:rFonts w:ascii="Times New Roman" w:hAnsi="Times New Roman" w:cs="Times New Roman"/>
          <w:sz w:val="24"/>
          <w:szCs w:val="24"/>
        </w:rPr>
        <w:t>patch surface area</w:t>
      </w:r>
      <w:r>
        <w:rPr>
          <w:rFonts w:ascii="Times New Roman" w:hAnsi="Times New Roman" w:cs="Times New Roman"/>
          <w:sz w:val="24"/>
          <w:szCs w:val="24"/>
        </w:rPr>
        <w:t xml:space="preserve"> and compare the persistence and relative potential drivers of these blooms. </w:t>
      </w:r>
    </w:p>
    <w:p w14:paraId="1F3D7375" w14:textId="3420E88D" w:rsidR="00C07C6F" w:rsidRPr="00312484" w:rsidRDefault="00C07C6F" w:rsidP="00312484">
      <w:pPr>
        <w:pStyle w:val="Heading1"/>
        <w:numPr>
          <w:ilvl w:val="0"/>
          <w:numId w:val="0"/>
        </w:numPr>
        <w:rPr>
          <w:sz w:val="28"/>
          <w:szCs w:val="28"/>
        </w:rPr>
      </w:pPr>
      <w:r w:rsidRPr="00312484">
        <w:rPr>
          <w:sz w:val="28"/>
          <w:szCs w:val="28"/>
        </w:rPr>
        <w:t>Results</w:t>
      </w:r>
      <w:r w:rsidR="00C6732C">
        <w:rPr>
          <w:sz w:val="28"/>
          <w:szCs w:val="28"/>
        </w:rPr>
        <w:t xml:space="preserve"> and Discussion</w:t>
      </w:r>
      <w:r w:rsidR="00312484">
        <w:rPr>
          <w:sz w:val="28"/>
          <w:szCs w:val="28"/>
        </w:rPr>
        <w:t>:</w:t>
      </w:r>
    </w:p>
    <w:p w14:paraId="7A2D215E" w14:textId="4D778D2B" w:rsidR="00662DBF" w:rsidRDefault="00ED1003" w:rsidP="00C07C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Validation of the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product was performed versus in situ HPLC-derived CHL from the HOT program.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w:t>
      </w:r>
      <w:commentRangeStart w:id="55"/>
      <w:r>
        <w:rPr>
          <w:rFonts w:ascii="Times New Roman" w:hAnsi="Times New Roman" w:cs="Times New Roman"/>
          <w:sz w:val="24"/>
          <w:szCs w:val="24"/>
        </w:rPr>
        <w:t>well approximated the seasonal cycle at Station ALOHA</w:t>
      </w:r>
      <w:commentRangeEnd w:id="55"/>
      <w:r w:rsidR="00FE2450">
        <w:rPr>
          <w:rStyle w:val="CommentReference"/>
        </w:rPr>
        <w:commentReference w:id="55"/>
      </w:r>
      <w:r>
        <w:rPr>
          <w:rFonts w:ascii="Times New Roman" w:hAnsi="Times New Roman" w:cs="Times New Roman"/>
          <w:sz w:val="24"/>
          <w:szCs w:val="24"/>
        </w:rPr>
        <w:t xml:space="preserve">, and we find a significant linear </w:t>
      </w:r>
      <w:r w:rsidRPr="006D0D59">
        <w:rPr>
          <w:rFonts w:ascii="Times New Roman" w:hAnsi="Times New Roman" w:cs="Times New Roman"/>
          <w:sz w:val="24"/>
          <w:szCs w:val="24"/>
        </w:rPr>
        <w:t>regression</w:t>
      </w:r>
      <w:r w:rsidRPr="008F4E85">
        <w:rPr>
          <w:rFonts w:ascii="Times New Roman" w:hAnsi="Times New Roman" w:cs="Times New Roman"/>
          <w:sz w:val="24"/>
          <w:szCs w:val="24"/>
        </w:rPr>
        <w:t xml:space="preserve"> </w:t>
      </w:r>
      <w:r w:rsidR="006D0D59" w:rsidRPr="008F4E85">
        <w:rPr>
          <w:rFonts w:ascii="Times New Roman" w:hAnsi="Times New Roman" w:cs="Times New Roman"/>
          <w:sz w:val="24"/>
          <w:szCs w:val="24"/>
        </w:rPr>
        <w:t>(</w:t>
      </w:r>
      <w:r w:rsidRPr="008F4E85">
        <w:rPr>
          <w:rFonts w:ascii="Times New Roman" w:hAnsi="Times New Roman" w:cs="Times New Roman"/>
          <w:sz w:val="24"/>
          <w:szCs w:val="24"/>
        </w:rPr>
        <w:t>r</w:t>
      </w:r>
      <w:r w:rsidRPr="008F4E85">
        <w:rPr>
          <w:rFonts w:ascii="Times New Roman" w:hAnsi="Times New Roman" w:cs="Times New Roman"/>
          <w:sz w:val="24"/>
          <w:szCs w:val="24"/>
          <w:vertAlign w:val="superscript"/>
        </w:rPr>
        <w:t>2</w:t>
      </w:r>
      <w:r w:rsidR="006D0D59" w:rsidRPr="008F4E85">
        <w:rPr>
          <w:rFonts w:ascii="Times New Roman" w:hAnsi="Times New Roman" w:cs="Times New Roman"/>
          <w:sz w:val="24"/>
          <w:szCs w:val="24"/>
        </w:rPr>
        <w:t xml:space="preserve"> </w:t>
      </w:r>
      <w:r w:rsidRPr="008F4E85">
        <w:rPr>
          <w:rFonts w:ascii="Times New Roman" w:hAnsi="Times New Roman" w:cs="Times New Roman"/>
          <w:sz w:val="24"/>
          <w:szCs w:val="24"/>
        </w:rPr>
        <w:t xml:space="preserve">= </w:t>
      </w:r>
      <w:r w:rsidR="006D0D59" w:rsidRPr="008F4E85">
        <w:rPr>
          <w:rFonts w:ascii="Times New Roman" w:hAnsi="Times New Roman" w:cs="Times New Roman"/>
          <w:sz w:val="24"/>
          <w:szCs w:val="24"/>
        </w:rPr>
        <w:t>0.</w:t>
      </w:r>
      <w:r w:rsidR="00DC5A6D" w:rsidRPr="008F4E85">
        <w:rPr>
          <w:rFonts w:ascii="Times New Roman" w:hAnsi="Times New Roman" w:cs="Times New Roman"/>
          <w:sz w:val="24"/>
          <w:szCs w:val="24"/>
        </w:rPr>
        <w:t>45</w:t>
      </w:r>
      <w:r w:rsidRPr="008F4E85">
        <w:rPr>
          <w:rFonts w:ascii="Times New Roman" w:hAnsi="Times New Roman" w:cs="Times New Roman"/>
          <w:sz w:val="24"/>
          <w:szCs w:val="24"/>
        </w:rPr>
        <w:t>, p</w:t>
      </w:r>
      <w:r w:rsidR="006D0D59" w:rsidRPr="008F4E85">
        <w:rPr>
          <w:rFonts w:ascii="Times New Roman" w:hAnsi="Times New Roman" w:cs="Times New Roman"/>
          <w:sz w:val="24"/>
          <w:szCs w:val="24"/>
        </w:rPr>
        <w:t xml:space="preserve"> </w:t>
      </w:r>
      <w:r w:rsidR="00DC5A6D" w:rsidRPr="008F4E85">
        <w:rPr>
          <w:rFonts w:ascii="Times New Roman" w:hAnsi="Times New Roman" w:cs="Times New Roman"/>
          <w:sz w:val="24"/>
          <w:szCs w:val="24"/>
        </w:rPr>
        <w:t>&lt; 0.05</w:t>
      </w:r>
      <w:r w:rsidRPr="008F4E85">
        <w:rPr>
          <w:rFonts w:ascii="Times New Roman" w:hAnsi="Times New Roman" w:cs="Times New Roman"/>
          <w:sz w:val="24"/>
          <w:szCs w:val="24"/>
        </w:rPr>
        <w:t>, n</w:t>
      </w:r>
      <w:r w:rsidR="006D0D59" w:rsidRPr="008F4E85">
        <w:rPr>
          <w:rFonts w:ascii="Times New Roman" w:hAnsi="Times New Roman" w:cs="Times New Roman"/>
          <w:sz w:val="24"/>
          <w:szCs w:val="24"/>
        </w:rPr>
        <w:t xml:space="preserve"> </w:t>
      </w:r>
      <w:r w:rsidRPr="008F4E85">
        <w:rPr>
          <w:rFonts w:ascii="Times New Roman" w:hAnsi="Times New Roman" w:cs="Times New Roman"/>
          <w:sz w:val="24"/>
          <w:szCs w:val="24"/>
        </w:rPr>
        <w:t>=</w:t>
      </w:r>
      <w:r w:rsidR="006D0D59" w:rsidRPr="008F4E85">
        <w:rPr>
          <w:rFonts w:ascii="Times New Roman" w:hAnsi="Times New Roman" w:cs="Times New Roman"/>
          <w:sz w:val="24"/>
          <w:szCs w:val="24"/>
        </w:rPr>
        <w:t xml:space="preserve"> 56</w:t>
      </w:r>
      <w:r w:rsidRPr="008F4E85">
        <w:rPr>
          <w:rFonts w:ascii="Times New Roman" w:hAnsi="Times New Roman" w:cs="Times New Roman"/>
          <w:sz w:val="24"/>
          <w:szCs w:val="24"/>
        </w:rPr>
        <w:t>)</w:t>
      </w:r>
      <w:r w:rsidRPr="006D0D59">
        <w:rPr>
          <w:rFonts w:ascii="Times New Roman" w:hAnsi="Times New Roman" w:cs="Times New Roman"/>
          <w:sz w:val="24"/>
          <w:szCs w:val="24"/>
        </w:rPr>
        <w:t xml:space="preserve"> with a slope of </w:t>
      </w:r>
      <w:r w:rsidR="00DC5A6D" w:rsidRPr="00DC5A6D">
        <w:rPr>
          <w:rFonts w:ascii="Times New Roman" w:hAnsi="Times New Roman" w:cs="Times New Roman"/>
          <w:sz w:val="24"/>
          <w:szCs w:val="24"/>
        </w:rPr>
        <w:t>0.4</w:t>
      </w:r>
      <w:r w:rsidR="000E6094">
        <w:rPr>
          <w:rFonts w:ascii="Times New Roman" w:hAnsi="Times New Roman" w:cs="Times New Roman"/>
          <w:sz w:val="24"/>
          <w:szCs w:val="24"/>
        </w:rPr>
        <w:t>6</w:t>
      </w:r>
      <w:r w:rsidR="00DC5A6D">
        <w:rPr>
          <w:rFonts w:ascii="Times New Roman" w:hAnsi="Times New Roman" w:cs="Times New Roman"/>
          <w:sz w:val="24"/>
          <w:szCs w:val="24"/>
        </w:rPr>
        <w:t xml:space="preserve"> </w:t>
      </w:r>
      <w:r w:rsidR="006D0D59">
        <w:rPr>
          <w:rFonts w:ascii="Times New Roman" w:hAnsi="Times New Roman" w:cs="Times New Roman"/>
          <w:sz w:val="24"/>
          <w:szCs w:val="24"/>
        </w:rPr>
        <w:t xml:space="preserve">and intercept of </w:t>
      </w:r>
      <w:r w:rsidR="00DC5A6D" w:rsidRPr="00DC5A6D">
        <w:rPr>
          <w:rFonts w:ascii="Times New Roman" w:hAnsi="Times New Roman" w:cs="Times New Roman"/>
          <w:sz w:val="24"/>
          <w:szCs w:val="24"/>
        </w:rPr>
        <w:t>0.</w:t>
      </w:r>
      <w:r w:rsidR="00DC5A6D" w:rsidRPr="005248BA">
        <w:rPr>
          <w:rFonts w:ascii="Times New Roman" w:hAnsi="Times New Roman" w:cs="Times New Roman"/>
          <w:sz w:val="24"/>
          <w:szCs w:val="24"/>
        </w:rPr>
        <w:t>04</w:t>
      </w:r>
      <w:r w:rsidR="008F4E85" w:rsidRPr="005248BA">
        <w:rPr>
          <w:rFonts w:ascii="Times New Roman" w:hAnsi="Times New Roman" w:cs="Times New Roman"/>
          <w:sz w:val="24"/>
          <w:szCs w:val="24"/>
        </w:rPr>
        <w:t>8</w:t>
      </w:r>
      <w:r w:rsidR="00877265" w:rsidRPr="005248BA">
        <w:rPr>
          <w:rFonts w:ascii="Times New Roman" w:hAnsi="Times New Roman" w:cs="Times New Roman"/>
          <w:sz w:val="24"/>
          <w:szCs w:val="24"/>
        </w:rPr>
        <w:t xml:space="preserve"> </w:t>
      </w:r>
      <w:r w:rsidR="00C6732C" w:rsidRPr="005248BA">
        <w:rPr>
          <w:rFonts w:ascii="Times New Roman" w:hAnsi="Times New Roman" w:cs="Times New Roman"/>
          <w:sz w:val="24"/>
          <w:szCs w:val="24"/>
        </w:rPr>
        <w:t>(Figure 2)</w:t>
      </w:r>
      <w:r w:rsidRPr="005248BA">
        <w:rPr>
          <w:rFonts w:ascii="Times New Roman" w:hAnsi="Times New Roman" w:cs="Times New Roman"/>
          <w:sz w:val="24"/>
          <w:szCs w:val="24"/>
        </w:rPr>
        <w:t>.</w:t>
      </w:r>
      <w:r>
        <w:rPr>
          <w:rFonts w:ascii="Times New Roman" w:hAnsi="Times New Roman" w:cs="Times New Roman"/>
          <w:sz w:val="24"/>
          <w:szCs w:val="24"/>
        </w:rPr>
        <w:t xml:space="preserve"> This gives </w:t>
      </w:r>
      <w:commentRangeStart w:id="56"/>
      <w:r>
        <w:rPr>
          <w:rFonts w:ascii="Times New Roman" w:hAnsi="Times New Roman" w:cs="Times New Roman"/>
          <w:sz w:val="24"/>
          <w:szCs w:val="24"/>
        </w:rPr>
        <w:t xml:space="preserve">some measure of confidence </w:t>
      </w:r>
      <w:commentRangeEnd w:id="56"/>
      <w:r w:rsidR="007770AA">
        <w:rPr>
          <w:rStyle w:val="CommentReference"/>
        </w:rPr>
        <w:commentReference w:id="56"/>
      </w:r>
      <w:r>
        <w:rPr>
          <w:rFonts w:ascii="Times New Roman" w:hAnsi="Times New Roman" w:cs="Times New Roman"/>
          <w:sz w:val="24"/>
          <w:szCs w:val="24"/>
        </w:rPr>
        <w:t xml:space="preserve">for the regional </w:t>
      </w:r>
      <w:proofErr w:type="spellStart"/>
      <w:r>
        <w:rPr>
          <w:rFonts w:ascii="Times New Roman" w:hAnsi="Times New Roman" w:cs="Times New Roman"/>
          <w:sz w:val="24"/>
          <w:szCs w:val="24"/>
        </w:rPr>
        <w:t>CHL</w:t>
      </w:r>
      <w:r>
        <w:rPr>
          <w:rFonts w:ascii="Times New Roman" w:hAnsi="Times New Roman" w:cs="Times New Roman"/>
          <w:sz w:val="24"/>
          <w:szCs w:val="24"/>
          <w:vertAlign w:val="subscript"/>
        </w:rPr>
        <w:t>sat</w:t>
      </w:r>
      <w:proofErr w:type="spellEnd"/>
      <w:r>
        <w:rPr>
          <w:rFonts w:ascii="Times New Roman" w:hAnsi="Times New Roman" w:cs="Times New Roman"/>
          <w:sz w:val="24"/>
          <w:szCs w:val="24"/>
        </w:rPr>
        <w:t xml:space="preserve"> and derivation of bloom events.    </w:t>
      </w:r>
    </w:p>
    <w:p w14:paraId="3870E86D" w14:textId="201A866D" w:rsidR="00B90812" w:rsidRPr="00B27557" w:rsidRDefault="00C07C6F" w:rsidP="00C07C6F">
      <w:pPr>
        <w:spacing w:line="480" w:lineRule="auto"/>
        <w:ind w:firstLine="720"/>
        <w:jc w:val="both"/>
        <w:rPr>
          <w:rFonts w:ascii="Times New Roman" w:hAnsi="Times New Roman" w:cs="Times New Roman"/>
          <w:sz w:val="24"/>
          <w:szCs w:val="24"/>
        </w:rPr>
      </w:pPr>
      <w:commentRangeStart w:id="57"/>
      <w:r w:rsidRPr="00B27557">
        <w:rPr>
          <w:rFonts w:ascii="Times New Roman" w:hAnsi="Times New Roman" w:cs="Times New Roman"/>
          <w:sz w:val="24"/>
          <w:szCs w:val="24"/>
        </w:rPr>
        <w:t>Although the general seasonal trend of HPLC and CHL</w:t>
      </w:r>
      <w:r w:rsidR="004502A7" w:rsidRPr="00B27557">
        <w:rPr>
          <w:rFonts w:ascii="Times New Roman" w:hAnsi="Times New Roman" w:cs="Times New Roman"/>
          <w:sz w:val="24"/>
          <w:szCs w:val="24"/>
          <w:vertAlign w:val="subscript"/>
        </w:rPr>
        <w:t>sat</w:t>
      </w:r>
      <w:r w:rsidRPr="00B27557">
        <w:rPr>
          <w:rFonts w:ascii="Times New Roman" w:hAnsi="Times New Roman" w:cs="Times New Roman"/>
          <w:sz w:val="24"/>
          <w:szCs w:val="24"/>
        </w:rPr>
        <w:t xml:space="preserve"> are similar, the greatest deviation of HPLC from CHL</w:t>
      </w:r>
      <w:r w:rsidR="004502A7" w:rsidRPr="00B27557">
        <w:rPr>
          <w:rFonts w:ascii="Times New Roman" w:hAnsi="Times New Roman" w:cs="Times New Roman"/>
          <w:sz w:val="24"/>
          <w:szCs w:val="24"/>
          <w:vertAlign w:val="subscript"/>
        </w:rPr>
        <w:t>sat</w:t>
      </w:r>
      <w:r w:rsidRPr="00B27557">
        <w:rPr>
          <w:rFonts w:ascii="Times New Roman" w:hAnsi="Times New Roman" w:cs="Times New Roman"/>
          <w:sz w:val="24"/>
          <w:szCs w:val="24"/>
        </w:rPr>
        <w:t xml:space="preserve"> occurred in the late summer months</w:t>
      </w:r>
      <w:r w:rsidR="00662DBF" w:rsidRPr="00B27557">
        <w:rPr>
          <w:rFonts w:ascii="Times New Roman" w:hAnsi="Times New Roman" w:cs="Times New Roman"/>
          <w:sz w:val="24"/>
          <w:szCs w:val="24"/>
        </w:rPr>
        <w:t xml:space="preserve"> (Figure </w:t>
      </w:r>
      <w:r w:rsidR="00C6732C">
        <w:rPr>
          <w:rFonts w:ascii="Times New Roman" w:hAnsi="Times New Roman" w:cs="Times New Roman"/>
          <w:sz w:val="24"/>
          <w:szCs w:val="24"/>
        </w:rPr>
        <w:t>2</w:t>
      </w:r>
      <w:r w:rsidR="00662DBF" w:rsidRPr="00B27557">
        <w:rPr>
          <w:rFonts w:ascii="Times New Roman" w:hAnsi="Times New Roman" w:cs="Times New Roman"/>
          <w:sz w:val="24"/>
          <w:szCs w:val="24"/>
        </w:rPr>
        <w:t>)</w:t>
      </w:r>
      <w:commentRangeEnd w:id="57"/>
      <w:r w:rsidR="007770AA">
        <w:rPr>
          <w:rStyle w:val="CommentReference"/>
        </w:rPr>
        <w:commentReference w:id="57"/>
      </w:r>
      <w:r w:rsidRPr="00B27557">
        <w:rPr>
          <w:rFonts w:ascii="Times New Roman" w:hAnsi="Times New Roman" w:cs="Times New Roman"/>
          <w:sz w:val="24"/>
          <w:szCs w:val="24"/>
        </w:rPr>
        <w:t xml:space="preserve">, when large scale chlorophyll blooms are predominantly observed. The observation of mesoscale CHL blooms in the satellite product going unobserved in the HPLC bottle samples is consistent throughout the time series. This is possibly due to </w:t>
      </w:r>
      <w:r w:rsidRPr="00B27557">
        <w:rPr>
          <w:rFonts w:ascii="Times New Roman" w:hAnsi="Times New Roman" w:cs="Times New Roman"/>
          <w:sz w:val="24"/>
          <w:szCs w:val="24"/>
        </w:rPr>
        <w:lastRenderedPageBreak/>
        <w:t xml:space="preserve">the lower temporal resolution of HPLC bottle </w:t>
      </w:r>
      <w:r w:rsidR="00DC4E5C" w:rsidRPr="00B27557">
        <w:rPr>
          <w:rFonts w:ascii="Times New Roman" w:hAnsi="Times New Roman" w:cs="Times New Roman"/>
          <w:sz w:val="24"/>
          <w:szCs w:val="24"/>
        </w:rPr>
        <w:t>samples compared</w:t>
      </w:r>
      <w:r w:rsidRPr="00B27557">
        <w:rPr>
          <w:rFonts w:ascii="Times New Roman" w:hAnsi="Times New Roman" w:cs="Times New Roman"/>
          <w:sz w:val="24"/>
          <w:szCs w:val="24"/>
        </w:rPr>
        <w:t xml:space="preserve"> to the </w:t>
      </w:r>
      <w:r w:rsidR="00DC4E5C" w:rsidRPr="00B27557">
        <w:rPr>
          <w:rFonts w:ascii="Times New Roman" w:hAnsi="Times New Roman" w:cs="Times New Roman"/>
          <w:sz w:val="24"/>
          <w:szCs w:val="24"/>
        </w:rPr>
        <w:t xml:space="preserve">monthly </w:t>
      </w:r>
      <w:r w:rsidRPr="00B27557">
        <w:rPr>
          <w:rFonts w:ascii="Times New Roman" w:hAnsi="Times New Roman" w:cs="Times New Roman"/>
          <w:sz w:val="24"/>
          <w:szCs w:val="24"/>
        </w:rPr>
        <w:t xml:space="preserve">temporal resolution of the </w:t>
      </w:r>
      <w:r w:rsidR="00DC4E5C" w:rsidRPr="00B27557">
        <w:rPr>
          <w:rFonts w:ascii="Times New Roman" w:hAnsi="Times New Roman" w:cs="Times New Roman"/>
          <w:sz w:val="24"/>
          <w:szCs w:val="24"/>
        </w:rPr>
        <w:t xml:space="preserve">daily </w:t>
      </w:r>
      <w:r w:rsidRPr="00B27557">
        <w:rPr>
          <w:rFonts w:ascii="Times New Roman" w:hAnsi="Times New Roman" w:cs="Times New Roman"/>
          <w:sz w:val="24"/>
          <w:szCs w:val="24"/>
        </w:rPr>
        <w:t>GlobColo</w:t>
      </w:r>
      <w:r w:rsidR="004502A7" w:rsidRPr="00B27557">
        <w:rPr>
          <w:rFonts w:ascii="Times New Roman" w:hAnsi="Times New Roman" w:cs="Times New Roman"/>
          <w:sz w:val="24"/>
          <w:szCs w:val="24"/>
        </w:rPr>
        <w:t>u</w:t>
      </w:r>
      <w:r w:rsidRPr="00B27557">
        <w:rPr>
          <w:rFonts w:ascii="Times New Roman" w:hAnsi="Times New Roman" w:cs="Times New Roman"/>
          <w:sz w:val="24"/>
          <w:szCs w:val="24"/>
        </w:rPr>
        <w:t xml:space="preserve">r CH1L </w:t>
      </w:r>
      <w:r w:rsidR="004502A7" w:rsidRPr="00B27557">
        <w:rPr>
          <w:rFonts w:ascii="Times New Roman" w:hAnsi="Times New Roman" w:cs="Times New Roman"/>
          <w:sz w:val="24"/>
          <w:szCs w:val="24"/>
        </w:rPr>
        <w:t xml:space="preserve">satellite </w:t>
      </w:r>
      <w:r w:rsidRPr="00B27557">
        <w:rPr>
          <w:rFonts w:ascii="Times New Roman" w:hAnsi="Times New Roman" w:cs="Times New Roman"/>
          <w:sz w:val="24"/>
          <w:szCs w:val="24"/>
        </w:rPr>
        <w:t xml:space="preserve">product. </w:t>
      </w:r>
    </w:p>
    <w:p w14:paraId="6ACC3426" w14:textId="53DA7023" w:rsidR="00BC33B3" w:rsidRPr="00142DE8" w:rsidRDefault="00ED1003" w:rsidP="00142DE8">
      <w:pPr>
        <w:spacing w:line="480" w:lineRule="auto"/>
        <w:ind w:firstLine="720"/>
        <w:jc w:val="both"/>
        <w:rPr>
          <w:rFonts w:ascii="Times New Roman" w:hAnsi="Times New Roman" w:cs="Times New Roman"/>
          <w:sz w:val="24"/>
          <w:szCs w:val="24"/>
          <w:vertAlign w:val="subscript"/>
        </w:rPr>
      </w:pPr>
      <w:r>
        <w:rPr>
          <w:rFonts w:ascii="Times New Roman" w:hAnsi="Times New Roman" w:cs="Times New Roman"/>
          <w:sz w:val="24"/>
          <w:szCs w:val="24"/>
        </w:rPr>
        <w:t>Both in situ HPLC CHL</w:t>
      </w:r>
      <w:r w:rsidR="00C07C6F" w:rsidRPr="003A6DA8">
        <w:rPr>
          <w:rFonts w:ascii="Times New Roman" w:hAnsi="Times New Roman" w:cs="Times New Roman"/>
          <w:sz w:val="24"/>
          <w:szCs w:val="24"/>
        </w:rPr>
        <w:t xml:space="preserve"> and CHL</w:t>
      </w:r>
      <w:r w:rsidR="00DC4E5C" w:rsidRPr="003A6DA8">
        <w:rPr>
          <w:rFonts w:ascii="Times New Roman" w:hAnsi="Times New Roman" w:cs="Times New Roman"/>
          <w:sz w:val="24"/>
          <w:szCs w:val="24"/>
          <w:vertAlign w:val="subscript"/>
        </w:rPr>
        <w:t>sat</w:t>
      </w:r>
      <w:r w:rsidR="00DC4E5C" w:rsidRPr="003A6DA8">
        <w:rPr>
          <w:rFonts w:ascii="Times New Roman" w:hAnsi="Times New Roman" w:cs="Times New Roman"/>
          <w:sz w:val="24"/>
          <w:szCs w:val="24"/>
        </w:rPr>
        <w:t xml:space="preserve"> </w:t>
      </w:r>
      <w:r>
        <w:rPr>
          <w:rFonts w:ascii="Times New Roman" w:hAnsi="Times New Roman" w:cs="Times New Roman"/>
          <w:sz w:val="24"/>
          <w:szCs w:val="24"/>
        </w:rPr>
        <w:t>reveal strong seasonality at Station ALOHA with pigment concentrations driven by photo</w:t>
      </w:r>
      <w:r w:rsidR="00C90584">
        <w:rPr>
          <w:rFonts w:ascii="Times New Roman" w:hAnsi="Times New Roman" w:cs="Times New Roman"/>
          <w:sz w:val="24"/>
          <w:szCs w:val="24"/>
        </w:rPr>
        <w:t>-</w:t>
      </w:r>
      <w:r>
        <w:rPr>
          <w:rFonts w:ascii="Times New Roman" w:hAnsi="Times New Roman" w:cs="Times New Roman"/>
          <w:sz w:val="24"/>
          <w:szCs w:val="24"/>
        </w:rPr>
        <w:t>acclimation (</w:t>
      </w:r>
      <w:r w:rsidRPr="00AD58C4">
        <w:rPr>
          <w:rFonts w:ascii="Times New Roman" w:hAnsi="Times New Roman" w:cs="Times New Roman"/>
          <w:sz w:val="24"/>
          <w:szCs w:val="24"/>
        </w:rPr>
        <w:t xml:space="preserve">Figure </w:t>
      </w:r>
      <w:r w:rsidR="00C6732C">
        <w:rPr>
          <w:rFonts w:ascii="Times New Roman" w:hAnsi="Times New Roman" w:cs="Times New Roman"/>
          <w:sz w:val="24"/>
          <w:szCs w:val="24"/>
        </w:rPr>
        <w:t>2</w:t>
      </w:r>
      <w:r w:rsidR="00372A64">
        <w:rPr>
          <w:rFonts w:ascii="Times New Roman" w:hAnsi="Times New Roman" w:cs="Times New Roman"/>
          <w:sz w:val="24"/>
          <w:szCs w:val="24"/>
        </w:rPr>
        <w:t>)</w:t>
      </w:r>
      <w:r w:rsidR="00C07C6F" w:rsidRPr="003A6DA8">
        <w:rPr>
          <w:rFonts w:ascii="Times New Roman" w:hAnsi="Times New Roman" w:cs="Times New Roman"/>
          <w:sz w:val="24"/>
          <w:szCs w:val="24"/>
        </w:rPr>
        <w:t xml:space="preserve">. </w:t>
      </w:r>
      <w:r w:rsidR="00DC4E5C" w:rsidRPr="003A6DA8">
        <w:rPr>
          <w:rFonts w:ascii="Times New Roman" w:hAnsi="Times New Roman" w:cs="Times New Roman"/>
          <w:sz w:val="24"/>
          <w:szCs w:val="24"/>
        </w:rPr>
        <w:t>I</w:t>
      </w:r>
      <w:r w:rsidR="00C07C6F" w:rsidRPr="003A6DA8">
        <w:rPr>
          <w:rFonts w:ascii="Times New Roman" w:hAnsi="Times New Roman" w:cs="Times New Roman"/>
          <w:sz w:val="24"/>
          <w:szCs w:val="24"/>
        </w:rPr>
        <w:t xml:space="preserve">n </w:t>
      </w:r>
      <w:r w:rsidR="000B7E62">
        <w:rPr>
          <w:rFonts w:ascii="Times New Roman" w:hAnsi="Times New Roman" w:cs="Times New Roman"/>
          <w:sz w:val="24"/>
          <w:szCs w:val="24"/>
        </w:rPr>
        <w:t>winter months</w:t>
      </w:r>
      <w:r w:rsidR="00C07C6F" w:rsidRPr="003A6DA8">
        <w:rPr>
          <w:rFonts w:ascii="Times New Roman" w:hAnsi="Times New Roman" w:cs="Times New Roman"/>
          <w:sz w:val="24"/>
          <w:szCs w:val="24"/>
        </w:rPr>
        <w:t xml:space="preserve"> when </w:t>
      </w:r>
      <w:r w:rsidR="000B7E62">
        <w:rPr>
          <w:rFonts w:ascii="Times New Roman" w:hAnsi="Times New Roman" w:cs="Times New Roman"/>
          <w:sz w:val="24"/>
          <w:szCs w:val="24"/>
        </w:rPr>
        <w:t>incoming irradiance and daylength</w:t>
      </w:r>
      <w:r w:rsidR="00C07C6F" w:rsidRPr="003A6DA8">
        <w:rPr>
          <w:rFonts w:ascii="Times New Roman" w:hAnsi="Times New Roman" w:cs="Times New Roman"/>
          <w:sz w:val="24"/>
          <w:szCs w:val="24"/>
        </w:rPr>
        <w:t xml:space="preserve"> is at its minimum, </w:t>
      </w:r>
      <w:r w:rsidR="000B7E62">
        <w:rPr>
          <w:rFonts w:ascii="Times New Roman" w:hAnsi="Times New Roman" w:cs="Times New Roman"/>
          <w:sz w:val="24"/>
          <w:szCs w:val="24"/>
        </w:rPr>
        <w:t>CHL concentrations are highest.</w:t>
      </w:r>
      <w:r w:rsidR="00C07C6F" w:rsidRPr="003A6DA8">
        <w:rPr>
          <w:rFonts w:ascii="Times New Roman" w:hAnsi="Times New Roman" w:cs="Times New Roman"/>
          <w:sz w:val="24"/>
          <w:szCs w:val="24"/>
        </w:rPr>
        <w:t xml:space="preserve"> Inversely, in the summer when </w:t>
      </w:r>
      <w:r w:rsidR="000B7E62">
        <w:rPr>
          <w:rFonts w:ascii="Times New Roman" w:hAnsi="Times New Roman" w:cs="Times New Roman"/>
          <w:sz w:val="24"/>
          <w:szCs w:val="24"/>
        </w:rPr>
        <w:t>irradiance</w:t>
      </w:r>
      <w:r w:rsidR="00C07C6F" w:rsidRPr="003A6DA8">
        <w:rPr>
          <w:rFonts w:ascii="Times New Roman" w:hAnsi="Times New Roman" w:cs="Times New Roman"/>
          <w:sz w:val="24"/>
          <w:szCs w:val="24"/>
        </w:rPr>
        <w:t xml:space="preserve"> is at its maximum, </w:t>
      </w:r>
      <w:r w:rsidR="000B7E62">
        <w:rPr>
          <w:rFonts w:ascii="Times New Roman" w:hAnsi="Times New Roman" w:cs="Times New Roman"/>
          <w:sz w:val="24"/>
          <w:szCs w:val="24"/>
        </w:rPr>
        <w:t xml:space="preserve">CHL concentrations are </w:t>
      </w:r>
      <w:r w:rsidR="00372A64">
        <w:rPr>
          <w:rFonts w:ascii="Times New Roman" w:hAnsi="Times New Roman" w:cs="Times New Roman"/>
          <w:sz w:val="24"/>
          <w:szCs w:val="24"/>
        </w:rPr>
        <w:t>minimal</w:t>
      </w:r>
      <w:r w:rsidR="00C07C6F" w:rsidRPr="003A6DA8">
        <w:rPr>
          <w:rFonts w:ascii="Times New Roman" w:hAnsi="Times New Roman" w:cs="Times New Roman"/>
          <w:sz w:val="24"/>
          <w:szCs w:val="24"/>
        </w:rPr>
        <w:t xml:space="preserve">. </w:t>
      </w:r>
      <w:r w:rsidR="000B7E62">
        <w:rPr>
          <w:rFonts w:ascii="Times New Roman" w:hAnsi="Times New Roman" w:cs="Times New Roman"/>
          <w:sz w:val="24"/>
          <w:szCs w:val="24"/>
        </w:rPr>
        <w:t>This trend reflects regulation of cellular</w:t>
      </w:r>
      <w:r w:rsidR="00AE6358">
        <w:rPr>
          <w:rFonts w:ascii="Times New Roman" w:hAnsi="Times New Roman" w:cs="Times New Roman"/>
          <w:sz w:val="24"/>
          <w:szCs w:val="24"/>
        </w:rPr>
        <w:t xml:space="preserve"> </w:t>
      </w:r>
      <w:r w:rsidR="000B7E62">
        <w:rPr>
          <w:rFonts w:ascii="Times New Roman" w:hAnsi="Times New Roman" w:cs="Times New Roman"/>
          <w:sz w:val="24"/>
          <w:szCs w:val="24"/>
        </w:rPr>
        <w:t xml:space="preserve">pigment concentrations to optimize </w:t>
      </w:r>
      <w:r w:rsidR="000B7E62" w:rsidRPr="00C6732C">
        <w:rPr>
          <w:rFonts w:ascii="Times New Roman" w:hAnsi="Times New Roman" w:cs="Times New Roman"/>
          <w:sz w:val="24"/>
          <w:szCs w:val="24"/>
        </w:rPr>
        <w:t xml:space="preserve">growth </w:t>
      </w:r>
      <w:r w:rsidR="00C6732C" w:rsidRPr="00C6732C">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&lt;EndNote&gt;&lt;Cite&gt;&lt;Author&gt;Graff&lt;/Author&gt;&lt;Year&gt;2016&lt;/Year&gt;&lt;RecNum&gt;57&lt;/RecNum&gt;&lt;DisplayText&gt;(12)&lt;/DisplayText&gt;&lt;record&gt;&lt;rec-number&gt;57&lt;/rec-number&gt;&lt;foreign-keys&gt;&lt;key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C6732C" w:rsidRPr="00C6732C">
        <w:rPr>
          <w:rFonts w:ascii="Times New Roman" w:hAnsi="Times New Roman" w:cs="Times New Roman"/>
          <w:sz w:val="24"/>
          <w:szCs w:val="24"/>
        </w:rPr>
        <w:fldChar w:fldCharType="separate"/>
      </w:r>
      <w:r w:rsidR="005248BA">
        <w:rPr>
          <w:rFonts w:ascii="Times New Roman" w:hAnsi="Times New Roman" w:cs="Times New Roman"/>
          <w:noProof/>
          <w:sz w:val="24"/>
          <w:szCs w:val="24"/>
        </w:rPr>
        <w:t>(12)</w:t>
      </w:r>
      <w:r w:rsidR="00C6732C" w:rsidRPr="00C6732C">
        <w:rPr>
          <w:rFonts w:ascii="Times New Roman" w:hAnsi="Times New Roman" w:cs="Times New Roman"/>
          <w:sz w:val="24"/>
          <w:szCs w:val="24"/>
        </w:rPr>
        <w:fldChar w:fldCharType="end"/>
      </w:r>
      <w:r w:rsidR="000B7E62" w:rsidRPr="00C6732C">
        <w:rPr>
          <w:rFonts w:ascii="Times New Roman" w:hAnsi="Times New Roman" w:cs="Times New Roman"/>
          <w:sz w:val="24"/>
          <w:szCs w:val="24"/>
        </w:rPr>
        <w:t>; and</w:t>
      </w:r>
      <w:r w:rsidR="000B7E62">
        <w:rPr>
          <w:rFonts w:ascii="Times New Roman" w:hAnsi="Times New Roman" w:cs="Times New Roman"/>
          <w:sz w:val="24"/>
          <w:szCs w:val="24"/>
        </w:rPr>
        <w:t xml:space="preserve"> is also seen when examining CHL per cell for the abundant photoautotroph </w:t>
      </w:r>
      <w:r w:rsidR="000B7E62" w:rsidRPr="000B7E62">
        <w:rPr>
          <w:rFonts w:ascii="Times New Roman" w:hAnsi="Times New Roman" w:cs="Times New Roman"/>
          <w:i/>
          <w:sz w:val="24"/>
          <w:szCs w:val="24"/>
        </w:rPr>
        <w:t>Prochlorococcus</w:t>
      </w:r>
      <w:r w:rsidR="000B7E62" w:rsidRPr="000B7E62">
        <w:rPr>
          <w:rFonts w:ascii="Times New Roman" w:hAnsi="Times New Roman" w:cs="Times New Roman"/>
          <w:sz w:val="24"/>
          <w:szCs w:val="24"/>
        </w:rPr>
        <w:t xml:space="preserve"> </w:t>
      </w:r>
      <w:r w:rsidR="000B7E62" w:rsidRPr="000B7E62">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&lt;EndNote&gt;&lt;Cite&gt;&lt;Author&gt;Campbell&lt;/Author&gt;&lt;Year&gt;1994&lt;/Year&gt;&lt;RecNum&gt;73&lt;/RecNum&gt;&lt;Prefix&gt;see &lt;/Prefix&gt;&lt;DisplayText&gt;(see 43)&lt;/DisplayText&gt;&lt;record&gt;&lt;rec-number&gt;73&lt;/rec-number&gt;&lt;foreign-keys&gt;&lt;key app="EN" db-id="sddfvez20w2x5tedw0a5x2x5fr02psvpvd0s" timestamp="1644367185"&gt;73&lt;/key&gt;&lt;/foreign-keys&gt;&lt;ref-type name="Journal Article"&gt;17&lt;/ref-type&gt;&lt;contributors&gt;&lt;authors&gt;&lt;author&gt;Campbell, Lisa&lt;/author&gt;&lt;author&gt;Nolla, HA&lt;/author&gt;&lt;author&gt;Vaulot, Daniel&lt;/author&gt;&lt;/authors&gt;&lt;/contributors&gt;&lt;titles&gt;&lt;title&gt;The importance of Prochlorococcus to community structure in the central North Pacific Ocean&lt;/title&gt;&lt;secondary-title&gt;Limnology and oceanography&lt;/secondary-title&gt;&lt;/titles&gt;&lt;periodical&gt;&lt;full-title&gt;Limnology and Oceanography&lt;/full-title&gt;&lt;/periodical&gt;&lt;pages&gt;954-961&lt;/pages&gt;&lt;volume&gt;39&lt;/volume&gt;&lt;number&gt;4&lt;/number&gt;&lt;dates&gt;&lt;year&gt;1994&lt;/year&gt;&lt;/dates&gt;&lt;isbn&gt;0024-3590&lt;/isbn&gt;&lt;urls&gt;&lt;/urls&gt;&lt;/record&gt;&lt;/Cite&gt;&lt;/EndNote&gt;</w:instrText>
      </w:r>
      <w:r w:rsidR="000B7E62" w:rsidRPr="000B7E62">
        <w:rPr>
          <w:rFonts w:ascii="Times New Roman" w:hAnsi="Times New Roman" w:cs="Times New Roman"/>
          <w:sz w:val="24"/>
          <w:szCs w:val="24"/>
        </w:rPr>
        <w:fldChar w:fldCharType="separate"/>
      </w:r>
      <w:r w:rsidR="005248BA">
        <w:rPr>
          <w:rFonts w:ascii="Times New Roman" w:hAnsi="Times New Roman" w:cs="Times New Roman"/>
          <w:noProof/>
          <w:sz w:val="24"/>
          <w:szCs w:val="24"/>
        </w:rPr>
        <w:t>(see 43)</w:t>
      </w:r>
      <w:r w:rsidR="000B7E62" w:rsidRPr="000B7E62">
        <w:rPr>
          <w:rFonts w:ascii="Times New Roman" w:hAnsi="Times New Roman" w:cs="Times New Roman"/>
          <w:sz w:val="24"/>
          <w:szCs w:val="24"/>
        </w:rPr>
        <w:fldChar w:fldCharType="end"/>
      </w:r>
      <w:r w:rsidR="000B7E62" w:rsidRPr="000B7E62">
        <w:rPr>
          <w:rFonts w:ascii="Times New Roman" w:hAnsi="Times New Roman" w:cs="Times New Roman"/>
          <w:sz w:val="24"/>
          <w:szCs w:val="24"/>
        </w:rPr>
        <w:t xml:space="preserve">. </w:t>
      </w:r>
      <w:r w:rsidR="00C07C6F" w:rsidRPr="003A6DA8">
        <w:rPr>
          <w:rFonts w:ascii="Times New Roman" w:hAnsi="Times New Roman" w:cs="Times New Roman"/>
          <w:sz w:val="24"/>
          <w:szCs w:val="24"/>
        </w:rPr>
        <w:t xml:space="preserve">This </w:t>
      </w:r>
      <w:r w:rsidR="0036190E">
        <w:rPr>
          <w:rFonts w:ascii="Times New Roman" w:hAnsi="Times New Roman" w:cs="Times New Roman"/>
          <w:sz w:val="24"/>
          <w:szCs w:val="24"/>
        </w:rPr>
        <w:t>seasonal photo</w:t>
      </w:r>
      <w:r w:rsidR="00372A64">
        <w:rPr>
          <w:rFonts w:ascii="Times New Roman" w:hAnsi="Times New Roman" w:cs="Times New Roman"/>
          <w:sz w:val="24"/>
          <w:szCs w:val="24"/>
        </w:rPr>
        <w:t>-</w:t>
      </w:r>
      <w:r w:rsidR="0036190E">
        <w:rPr>
          <w:rFonts w:ascii="Times New Roman" w:hAnsi="Times New Roman" w:cs="Times New Roman"/>
          <w:sz w:val="24"/>
          <w:szCs w:val="24"/>
        </w:rPr>
        <w:t>acclimation is removed from the time-series when calculating anomalies</w:t>
      </w:r>
      <w:r w:rsidR="00907CCF">
        <w:rPr>
          <w:rFonts w:ascii="Times New Roman" w:hAnsi="Times New Roman" w:cs="Times New Roman"/>
          <w:sz w:val="24"/>
          <w:szCs w:val="24"/>
        </w:rPr>
        <w:t xml:space="preserve"> (Figure </w:t>
      </w:r>
      <w:r w:rsidR="00C6732C">
        <w:rPr>
          <w:rFonts w:ascii="Times New Roman" w:hAnsi="Times New Roman" w:cs="Times New Roman"/>
          <w:sz w:val="24"/>
          <w:szCs w:val="24"/>
        </w:rPr>
        <w:t>2</w:t>
      </w:r>
      <w:r w:rsidR="00907CCF">
        <w:rPr>
          <w:rFonts w:ascii="Times New Roman" w:hAnsi="Times New Roman" w:cs="Times New Roman"/>
          <w:sz w:val="24"/>
          <w:szCs w:val="24"/>
        </w:rPr>
        <w:t>)</w:t>
      </w:r>
      <w:r w:rsidR="0036190E">
        <w:rPr>
          <w:rFonts w:ascii="Times New Roman" w:hAnsi="Times New Roman" w:cs="Times New Roman"/>
          <w:sz w:val="24"/>
          <w:szCs w:val="24"/>
        </w:rPr>
        <w:t xml:space="preserve">. </w:t>
      </w:r>
    </w:p>
    <w:p w14:paraId="2D0FCE2D" w14:textId="3893DA0F" w:rsidR="005B4E09" w:rsidRDefault="00322395" w:rsidP="00BC33B3">
      <w:pPr>
        <w:spacing w:line="480" w:lineRule="auto"/>
        <w:ind w:firstLine="720"/>
        <w:jc w:val="both"/>
        <w:rPr>
          <w:rFonts w:ascii="Times New Roman" w:hAnsi="Times New Roman" w:cs="Times New Roman"/>
          <w:sz w:val="24"/>
          <w:szCs w:val="24"/>
        </w:rPr>
      </w:pPr>
      <w:r w:rsidRPr="00322395">
        <w:rPr>
          <w:rFonts w:ascii="Times New Roman" w:hAnsi="Times New Roman" w:cs="Times New Roman"/>
          <w:sz w:val="24"/>
          <w:szCs w:val="24"/>
          <w:highlight w:val="yellow"/>
        </w:rPr>
        <w:t xml:space="preserve">(section </w:t>
      </w:r>
      <w:r w:rsidR="000E6094">
        <w:rPr>
          <w:rFonts w:ascii="Times New Roman" w:hAnsi="Times New Roman" w:cs="Times New Roman"/>
          <w:sz w:val="24"/>
          <w:szCs w:val="24"/>
          <w:highlight w:val="yellow"/>
        </w:rPr>
        <w:t>i</w:t>
      </w:r>
      <w:r w:rsidRPr="00322395">
        <w:rPr>
          <w:rFonts w:ascii="Times New Roman" w:hAnsi="Times New Roman" w:cs="Times New Roman"/>
          <w:sz w:val="24"/>
          <w:szCs w:val="24"/>
          <w:highlight w:val="yellow"/>
        </w:rPr>
        <w:t>n progress…</w:t>
      </w:r>
      <w:r>
        <w:rPr>
          <w:rFonts w:ascii="Times New Roman" w:hAnsi="Times New Roman" w:cs="Times New Roman"/>
          <w:sz w:val="24"/>
          <w:szCs w:val="24"/>
        </w:rPr>
        <w:t xml:space="preserve">) </w:t>
      </w:r>
      <w:r w:rsidR="001657B4">
        <w:rPr>
          <w:rFonts w:ascii="Times New Roman" w:hAnsi="Times New Roman" w:cs="Times New Roman"/>
          <w:sz w:val="24"/>
          <w:szCs w:val="24"/>
        </w:rPr>
        <w:t>CHL blooms less than XXXX in size occur every year at both 30</w:t>
      </w:r>
      <w:r>
        <w:rPr>
          <w:rFonts w:ascii="Times New Roman" w:hAnsi="Times New Roman" w:cs="Times New Roman"/>
          <w:sz w:val="24"/>
          <w:szCs w:val="24"/>
        </w:rPr>
        <w:t>°</w:t>
      </w:r>
      <w:r w:rsidR="001657B4">
        <w:rPr>
          <w:rFonts w:ascii="Times New Roman" w:hAnsi="Times New Roman" w:cs="Times New Roman"/>
          <w:sz w:val="24"/>
          <w:szCs w:val="24"/>
        </w:rPr>
        <w:t xml:space="preserve">N and </w:t>
      </w:r>
      <w:r>
        <w:rPr>
          <w:rFonts w:ascii="Times New Roman" w:hAnsi="Times New Roman" w:cs="Times New Roman"/>
          <w:sz w:val="24"/>
          <w:szCs w:val="24"/>
        </w:rPr>
        <w:t>Station</w:t>
      </w:r>
      <w:r w:rsidR="001657B4">
        <w:rPr>
          <w:rFonts w:ascii="Times New Roman" w:hAnsi="Times New Roman" w:cs="Times New Roman"/>
          <w:sz w:val="24"/>
          <w:szCs w:val="24"/>
        </w:rPr>
        <w:t xml:space="preserve"> ALOHA. </w:t>
      </w:r>
      <w:r w:rsidR="005B4E09">
        <w:rPr>
          <w:rFonts w:ascii="Times New Roman" w:hAnsi="Times New Roman" w:cs="Times New Roman"/>
          <w:sz w:val="24"/>
          <w:szCs w:val="24"/>
        </w:rPr>
        <w:t>CHL blooms</w:t>
      </w:r>
      <w:r w:rsidR="00CF0DD8">
        <w:rPr>
          <w:rFonts w:ascii="Times New Roman" w:hAnsi="Times New Roman" w:cs="Times New Roman"/>
          <w:sz w:val="24"/>
          <w:szCs w:val="24"/>
        </w:rPr>
        <w:t xml:space="preserve"> greater than </w:t>
      </w:r>
      <w:r w:rsidR="00CF0DD8" w:rsidRPr="005248BA">
        <w:rPr>
          <w:rFonts w:ascii="Times New Roman" w:hAnsi="Times New Roman" w:cs="Times New Roman"/>
          <w:sz w:val="24"/>
          <w:szCs w:val="24"/>
        </w:rPr>
        <w:t>XXXX</w:t>
      </w:r>
      <w:r w:rsidR="00CF0DD8">
        <w:rPr>
          <w:rFonts w:ascii="Times New Roman" w:hAnsi="Times New Roman" w:cs="Times New Roman"/>
          <w:sz w:val="24"/>
          <w:szCs w:val="24"/>
        </w:rPr>
        <w:t xml:space="preserve"> in size</w:t>
      </w:r>
      <w:r w:rsidR="005B4E09">
        <w:rPr>
          <w:rFonts w:ascii="Times New Roman" w:hAnsi="Times New Roman" w:cs="Times New Roman"/>
          <w:sz w:val="24"/>
          <w:szCs w:val="24"/>
        </w:rPr>
        <w:t xml:space="preserve"> occur </w:t>
      </w:r>
      <w:r w:rsidR="00520BAE">
        <w:rPr>
          <w:rFonts w:ascii="Times New Roman" w:hAnsi="Times New Roman" w:cs="Times New Roman"/>
          <w:sz w:val="24"/>
          <w:szCs w:val="24"/>
        </w:rPr>
        <w:t xml:space="preserve">near </w:t>
      </w:r>
      <w:r w:rsidR="005B4E09">
        <w:rPr>
          <w:rFonts w:ascii="Times New Roman" w:hAnsi="Times New Roman" w:cs="Times New Roman"/>
          <w:sz w:val="24"/>
          <w:szCs w:val="24"/>
        </w:rPr>
        <w:t>annually within both the 30</w:t>
      </w:r>
      <w:r w:rsidR="00D434CB">
        <w:rPr>
          <w:rFonts w:ascii="Times New Roman" w:hAnsi="Times New Roman" w:cs="Times New Roman"/>
          <w:sz w:val="24"/>
          <w:szCs w:val="24"/>
        </w:rPr>
        <w:t>°</w:t>
      </w:r>
      <w:r w:rsidR="005B4E09">
        <w:rPr>
          <w:rFonts w:ascii="Times New Roman" w:hAnsi="Times New Roman" w:cs="Times New Roman"/>
          <w:sz w:val="24"/>
          <w:szCs w:val="24"/>
        </w:rPr>
        <w:t>N and St</w:t>
      </w:r>
      <w:r w:rsidR="00BF1B2A">
        <w:rPr>
          <w:rFonts w:ascii="Times New Roman" w:hAnsi="Times New Roman" w:cs="Times New Roman"/>
          <w:sz w:val="24"/>
          <w:szCs w:val="24"/>
        </w:rPr>
        <w:t xml:space="preserve">ation </w:t>
      </w:r>
      <w:r w:rsidR="005B4E09">
        <w:rPr>
          <w:rFonts w:ascii="Times New Roman" w:hAnsi="Times New Roman" w:cs="Times New Roman"/>
          <w:sz w:val="24"/>
          <w:szCs w:val="24"/>
        </w:rPr>
        <w:t xml:space="preserve">ALOHA study regions. Across the </w:t>
      </w:r>
      <w:r w:rsidR="00E13442">
        <w:rPr>
          <w:rFonts w:ascii="Times New Roman" w:hAnsi="Times New Roman" w:cs="Times New Roman"/>
          <w:sz w:val="24"/>
          <w:szCs w:val="24"/>
        </w:rPr>
        <w:t xml:space="preserve">20 </w:t>
      </w:r>
      <w:r w:rsidR="005B4E09">
        <w:rPr>
          <w:rFonts w:ascii="Times New Roman" w:hAnsi="Times New Roman" w:cs="Times New Roman"/>
          <w:sz w:val="24"/>
          <w:szCs w:val="24"/>
        </w:rPr>
        <w:t xml:space="preserve">year </w:t>
      </w:r>
      <w:r w:rsidR="009D2DD2">
        <w:rPr>
          <w:rFonts w:ascii="Times New Roman" w:hAnsi="Times New Roman" w:cs="Times New Roman"/>
          <w:sz w:val="24"/>
          <w:szCs w:val="24"/>
        </w:rPr>
        <w:t>of interest</w:t>
      </w:r>
      <w:r w:rsidR="005B4E09">
        <w:rPr>
          <w:rFonts w:ascii="Times New Roman" w:hAnsi="Times New Roman" w:cs="Times New Roman"/>
          <w:sz w:val="24"/>
          <w:szCs w:val="24"/>
        </w:rPr>
        <w:t>,</w:t>
      </w:r>
      <w:r w:rsidR="009D2DD2">
        <w:rPr>
          <w:rFonts w:ascii="Times New Roman" w:hAnsi="Times New Roman" w:cs="Times New Roman"/>
          <w:sz w:val="24"/>
          <w:szCs w:val="24"/>
        </w:rPr>
        <w:t xml:space="preserve"> from</w:t>
      </w:r>
      <w:r w:rsidR="005B4E09">
        <w:rPr>
          <w:rFonts w:ascii="Times New Roman" w:hAnsi="Times New Roman" w:cs="Times New Roman"/>
          <w:sz w:val="24"/>
          <w:szCs w:val="24"/>
        </w:rPr>
        <w:t xml:space="preserve"> 2002</w:t>
      </w:r>
      <w:r w:rsidR="009D2DD2">
        <w:rPr>
          <w:rFonts w:ascii="Times New Roman" w:hAnsi="Times New Roman" w:cs="Times New Roman"/>
          <w:sz w:val="24"/>
          <w:szCs w:val="24"/>
        </w:rPr>
        <w:t xml:space="preserve"> to 2021, </w:t>
      </w:r>
      <w:r w:rsidR="009D2DD2" w:rsidRPr="00BC33B3">
        <w:rPr>
          <w:rFonts w:ascii="Times New Roman" w:hAnsi="Times New Roman" w:cs="Times New Roman"/>
          <w:sz w:val="24"/>
          <w:szCs w:val="24"/>
          <w:highlight w:val="yellow"/>
        </w:rPr>
        <w:t>10</w:t>
      </w:r>
      <w:r w:rsidR="009D2DD2">
        <w:rPr>
          <w:rFonts w:ascii="Times New Roman" w:hAnsi="Times New Roman" w:cs="Times New Roman"/>
          <w:sz w:val="24"/>
          <w:szCs w:val="24"/>
        </w:rPr>
        <w:t xml:space="preserve"> large scale CHL bloom events occurred. </w:t>
      </w:r>
      <w:r w:rsidR="009D2DD2" w:rsidRPr="00BC33B3">
        <w:rPr>
          <w:rFonts w:ascii="Times New Roman" w:hAnsi="Times New Roman" w:cs="Times New Roman"/>
          <w:sz w:val="24"/>
          <w:szCs w:val="24"/>
          <w:highlight w:val="yellow"/>
        </w:rPr>
        <w:t>Three</w:t>
      </w:r>
      <w:r w:rsidR="009D2DD2">
        <w:rPr>
          <w:rFonts w:ascii="Times New Roman" w:hAnsi="Times New Roman" w:cs="Times New Roman"/>
          <w:sz w:val="24"/>
          <w:szCs w:val="24"/>
        </w:rPr>
        <w:t xml:space="preserve"> of these occurred exclusively </w:t>
      </w:r>
      <w:r w:rsidR="00D434CB">
        <w:rPr>
          <w:rFonts w:ascii="Times New Roman" w:hAnsi="Times New Roman" w:cs="Times New Roman"/>
          <w:sz w:val="24"/>
          <w:szCs w:val="24"/>
        </w:rPr>
        <w:t xml:space="preserve">in the </w:t>
      </w:r>
      <w:r w:rsidR="00BF1B2A">
        <w:rPr>
          <w:rFonts w:ascii="Times New Roman" w:hAnsi="Times New Roman" w:cs="Times New Roman"/>
          <w:sz w:val="24"/>
          <w:szCs w:val="24"/>
        </w:rPr>
        <w:t>S</w:t>
      </w:r>
      <w:r w:rsidR="009D2DD2">
        <w:rPr>
          <w:rFonts w:ascii="Times New Roman" w:hAnsi="Times New Roman" w:cs="Times New Roman"/>
          <w:sz w:val="24"/>
          <w:szCs w:val="24"/>
        </w:rPr>
        <w:t>tation ALOHA</w:t>
      </w:r>
      <w:r w:rsidR="00D434CB">
        <w:rPr>
          <w:rFonts w:ascii="Times New Roman" w:hAnsi="Times New Roman" w:cs="Times New Roman"/>
          <w:sz w:val="24"/>
          <w:szCs w:val="24"/>
        </w:rPr>
        <w:t xml:space="preserve"> regime</w:t>
      </w:r>
      <w:r w:rsidR="009D2DD2">
        <w:rPr>
          <w:rFonts w:ascii="Times New Roman" w:hAnsi="Times New Roman" w:cs="Times New Roman"/>
          <w:sz w:val="24"/>
          <w:szCs w:val="24"/>
        </w:rPr>
        <w:t xml:space="preserve"> (</w:t>
      </w:r>
      <w:r w:rsidR="009D2DD2" w:rsidRPr="00BC33B3">
        <w:rPr>
          <w:rFonts w:ascii="Times New Roman" w:hAnsi="Times New Roman" w:cs="Times New Roman"/>
          <w:sz w:val="24"/>
          <w:szCs w:val="24"/>
          <w:highlight w:val="yellow"/>
        </w:rPr>
        <w:t>2004, 2006, 2011</w:t>
      </w:r>
      <w:r w:rsidR="009D2DD2">
        <w:rPr>
          <w:rFonts w:ascii="Times New Roman" w:hAnsi="Times New Roman" w:cs="Times New Roman"/>
          <w:sz w:val="24"/>
          <w:szCs w:val="24"/>
        </w:rPr>
        <w:t xml:space="preserve">) and </w:t>
      </w:r>
      <w:r w:rsidR="009D2DD2" w:rsidRPr="00BC33B3">
        <w:rPr>
          <w:rFonts w:ascii="Times New Roman" w:hAnsi="Times New Roman" w:cs="Times New Roman"/>
          <w:sz w:val="24"/>
          <w:szCs w:val="24"/>
          <w:highlight w:val="yellow"/>
        </w:rPr>
        <w:t>six</w:t>
      </w:r>
      <w:r w:rsidR="009D2DD2">
        <w:rPr>
          <w:rFonts w:ascii="Times New Roman" w:hAnsi="Times New Roman" w:cs="Times New Roman"/>
          <w:sz w:val="24"/>
          <w:szCs w:val="24"/>
        </w:rPr>
        <w:t xml:space="preserve"> occurred exclusively at 3</w:t>
      </w:r>
      <w:r w:rsidR="00D434CB">
        <w:rPr>
          <w:rFonts w:ascii="Times New Roman" w:hAnsi="Times New Roman" w:cs="Times New Roman"/>
          <w:sz w:val="24"/>
          <w:szCs w:val="24"/>
        </w:rPr>
        <w:t>0°</w:t>
      </w:r>
      <w:r w:rsidR="009D2DD2">
        <w:rPr>
          <w:rFonts w:ascii="Times New Roman" w:hAnsi="Times New Roman" w:cs="Times New Roman"/>
          <w:sz w:val="24"/>
          <w:szCs w:val="24"/>
        </w:rPr>
        <w:t>N (</w:t>
      </w:r>
      <w:r w:rsidR="009D2DD2" w:rsidRPr="00BC33B3">
        <w:rPr>
          <w:rFonts w:ascii="Times New Roman" w:hAnsi="Times New Roman" w:cs="Times New Roman"/>
          <w:sz w:val="24"/>
          <w:szCs w:val="24"/>
          <w:highlight w:val="yellow"/>
        </w:rPr>
        <w:t>2007, 2008, 2011, 2014, 2019</w:t>
      </w:r>
      <w:r w:rsidR="009D2DD2">
        <w:rPr>
          <w:rFonts w:ascii="Times New Roman" w:hAnsi="Times New Roman" w:cs="Times New Roman"/>
          <w:sz w:val="24"/>
          <w:szCs w:val="24"/>
        </w:rPr>
        <w:t>) with one bloom spanning across both study regions (</w:t>
      </w:r>
      <w:r w:rsidR="009D2DD2" w:rsidRPr="00BC33B3">
        <w:rPr>
          <w:rFonts w:ascii="Times New Roman" w:hAnsi="Times New Roman" w:cs="Times New Roman"/>
          <w:sz w:val="24"/>
          <w:szCs w:val="24"/>
          <w:highlight w:val="yellow"/>
        </w:rPr>
        <w:t>2018</w:t>
      </w:r>
      <w:r w:rsidR="009D2DD2">
        <w:rPr>
          <w:rFonts w:ascii="Times New Roman" w:hAnsi="Times New Roman" w:cs="Times New Roman"/>
          <w:sz w:val="24"/>
          <w:szCs w:val="24"/>
        </w:rPr>
        <w:t xml:space="preserve">). </w:t>
      </w:r>
      <w:r w:rsidR="00087918">
        <w:rPr>
          <w:rFonts w:ascii="Times New Roman" w:hAnsi="Times New Roman" w:cs="Times New Roman"/>
          <w:sz w:val="24"/>
          <w:szCs w:val="24"/>
        </w:rPr>
        <w:t>The three bloom that occurred at St</w:t>
      </w:r>
      <w:r w:rsidR="00BF1B2A">
        <w:rPr>
          <w:rFonts w:ascii="Times New Roman" w:hAnsi="Times New Roman" w:cs="Times New Roman"/>
          <w:sz w:val="24"/>
          <w:szCs w:val="24"/>
        </w:rPr>
        <w:t>ation</w:t>
      </w:r>
      <w:r w:rsidR="00087918">
        <w:rPr>
          <w:rFonts w:ascii="Times New Roman" w:hAnsi="Times New Roman" w:cs="Times New Roman"/>
          <w:sz w:val="24"/>
          <w:szCs w:val="24"/>
        </w:rPr>
        <w:t xml:space="preserve"> ALOHA consistently existed within the St</w:t>
      </w:r>
      <w:r w:rsidR="00D434CB">
        <w:rPr>
          <w:rFonts w:ascii="Times New Roman" w:hAnsi="Times New Roman" w:cs="Times New Roman"/>
          <w:sz w:val="24"/>
          <w:szCs w:val="24"/>
        </w:rPr>
        <w:t>ation</w:t>
      </w:r>
      <w:r w:rsidR="00087918">
        <w:rPr>
          <w:rFonts w:ascii="Times New Roman" w:hAnsi="Times New Roman" w:cs="Times New Roman"/>
          <w:sz w:val="24"/>
          <w:szCs w:val="24"/>
        </w:rPr>
        <w:t xml:space="preserve"> ALOHA study domain, of the six blooms that occurred at 30</w:t>
      </w:r>
      <w:r w:rsidR="00D434CB">
        <w:rPr>
          <w:rFonts w:ascii="Times New Roman" w:hAnsi="Times New Roman" w:cs="Times New Roman"/>
          <w:sz w:val="24"/>
          <w:szCs w:val="24"/>
        </w:rPr>
        <w:t>°</w:t>
      </w:r>
      <w:r w:rsidR="00087918">
        <w:rPr>
          <w:rFonts w:ascii="Times New Roman" w:hAnsi="Times New Roman" w:cs="Times New Roman"/>
          <w:sz w:val="24"/>
          <w:szCs w:val="24"/>
        </w:rPr>
        <w:t xml:space="preserve">N </w:t>
      </w:r>
      <w:r w:rsidR="00087918" w:rsidRPr="00BC33B3">
        <w:rPr>
          <w:rFonts w:ascii="Times New Roman" w:hAnsi="Times New Roman" w:cs="Times New Roman"/>
          <w:sz w:val="24"/>
          <w:szCs w:val="24"/>
          <w:highlight w:val="yellow"/>
        </w:rPr>
        <w:t>two</w:t>
      </w:r>
      <w:r w:rsidR="00087918">
        <w:rPr>
          <w:rFonts w:ascii="Times New Roman" w:hAnsi="Times New Roman" w:cs="Times New Roman"/>
          <w:sz w:val="24"/>
          <w:szCs w:val="24"/>
        </w:rPr>
        <w:t xml:space="preserve"> centered along -160</w:t>
      </w:r>
      <w:r w:rsidR="00D434CB">
        <w:rPr>
          <w:rFonts w:ascii="Times New Roman" w:hAnsi="Times New Roman" w:cs="Times New Roman"/>
          <w:sz w:val="24"/>
          <w:szCs w:val="24"/>
        </w:rPr>
        <w:t>°</w:t>
      </w:r>
      <w:r w:rsidR="00087918">
        <w:rPr>
          <w:rFonts w:ascii="Times New Roman" w:hAnsi="Times New Roman" w:cs="Times New Roman"/>
          <w:sz w:val="24"/>
          <w:szCs w:val="24"/>
        </w:rPr>
        <w:t xml:space="preserve">W </w:t>
      </w:r>
      <w:r w:rsidR="007C71BA">
        <w:rPr>
          <w:rFonts w:ascii="Times New Roman" w:hAnsi="Times New Roman" w:cs="Times New Roman"/>
          <w:sz w:val="24"/>
          <w:szCs w:val="24"/>
        </w:rPr>
        <w:t>(</w:t>
      </w:r>
      <w:r w:rsidR="007C71BA" w:rsidRPr="00BC33B3">
        <w:rPr>
          <w:rFonts w:ascii="Times New Roman" w:hAnsi="Times New Roman" w:cs="Times New Roman"/>
          <w:sz w:val="24"/>
          <w:szCs w:val="24"/>
          <w:highlight w:val="yellow"/>
        </w:rPr>
        <w:t>2007 and 2011</w:t>
      </w:r>
      <w:r w:rsidR="007C71BA">
        <w:rPr>
          <w:rFonts w:ascii="Times New Roman" w:hAnsi="Times New Roman" w:cs="Times New Roman"/>
          <w:sz w:val="24"/>
          <w:szCs w:val="24"/>
        </w:rPr>
        <w:t xml:space="preserve">) </w:t>
      </w:r>
      <w:r w:rsidR="00087918">
        <w:rPr>
          <w:rFonts w:ascii="Times New Roman" w:hAnsi="Times New Roman" w:cs="Times New Roman"/>
          <w:sz w:val="24"/>
          <w:szCs w:val="24"/>
        </w:rPr>
        <w:t>and two centered along -140W</w:t>
      </w:r>
      <w:r w:rsidR="007C71BA">
        <w:rPr>
          <w:rFonts w:ascii="Times New Roman" w:hAnsi="Times New Roman" w:cs="Times New Roman"/>
          <w:sz w:val="24"/>
          <w:szCs w:val="24"/>
        </w:rPr>
        <w:t xml:space="preserve"> (</w:t>
      </w:r>
      <w:r w:rsidR="00BC33B3" w:rsidRPr="00BC33B3">
        <w:rPr>
          <w:rFonts w:ascii="Times New Roman" w:hAnsi="Times New Roman" w:cs="Times New Roman"/>
          <w:sz w:val="24"/>
          <w:szCs w:val="24"/>
          <w:highlight w:val="yellow"/>
        </w:rPr>
        <w:t>2008, 200</w:t>
      </w:r>
      <w:r w:rsidR="007C71BA">
        <w:rPr>
          <w:rFonts w:ascii="Times New Roman" w:hAnsi="Times New Roman" w:cs="Times New Roman"/>
          <w:sz w:val="24"/>
          <w:szCs w:val="24"/>
        </w:rPr>
        <w:t>).</w:t>
      </w:r>
      <w:r w:rsidR="00BC33B3">
        <w:rPr>
          <w:rFonts w:ascii="Times New Roman" w:hAnsi="Times New Roman" w:cs="Times New Roman"/>
          <w:sz w:val="24"/>
          <w:szCs w:val="24"/>
        </w:rPr>
        <w:t xml:space="preserve"> The maximum CHL signal ranged from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to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for the 30</w:t>
      </w:r>
      <w:r w:rsidR="00D434CB">
        <w:rPr>
          <w:rFonts w:ascii="Times New Roman" w:hAnsi="Times New Roman" w:cs="Times New Roman"/>
          <w:sz w:val="24"/>
          <w:szCs w:val="24"/>
        </w:rPr>
        <w:t>°</w:t>
      </w:r>
      <w:r w:rsidR="00BC33B3">
        <w:rPr>
          <w:rFonts w:ascii="Times New Roman" w:hAnsi="Times New Roman" w:cs="Times New Roman"/>
          <w:sz w:val="24"/>
          <w:szCs w:val="24"/>
        </w:rPr>
        <w:t xml:space="preserve">N blooms and the maximum CHL signal ranged from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to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for the </w:t>
      </w:r>
      <w:r>
        <w:rPr>
          <w:rFonts w:ascii="Times New Roman" w:hAnsi="Times New Roman" w:cs="Times New Roman"/>
          <w:sz w:val="24"/>
          <w:szCs w:val="24"/>
        </w:rPr>
        <w:t>Station</w:t>
      </w:r>
      <w:r w:rsidR="00BC33B3">
        <w:rPr>
          <w:rFonts w:ascii="Times New Roman" w:hAnsi="Times New Roman" w:cs="Times New Roman"/>
          <w:sz w:val="24"/>
          <w:szCs w:val="24"/>
        </w:rPr>
        <w:t xml:space="preserve"> ALOHA blooms. </w:t>
      </w:r>
    </w:p>
    <w:p w14:paraId="7F946055" w14:textId="56A378DB" w:rsidR="00312484" w:rsidRDefault="009D043E" w:rsidP="0031248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result of the percent association between CHL</w:t>
      </w:r>
      <w:r w:rsidR="005F4134">
        <w:rPr>
          <w:rFonts w:ascii="Times New Roman" w:hAnsi="Times New Roman" w:cs="Times New Roman"/>
          <w:sz w:val="24"/>
          <w:szCs w:val="24"/>
        </w:rPr>
        <w:t xml:space="preserve"> </w:t>
      </w:r>
      <w:r>
        <w:rPr>
          <w:rFonts w:ascii="Times New Roman" w:hAnsi="Times New Roman" w:cs="Times New Roman"/>
          <w:sz w:val="24"/>
          <w:szCs w:val="24"/>
        </w:rPr>
        <w:t xml:space="preserve">bloom values and (sub)mesoscale features is shown in </w:t>
      </w:r>
      <w:commentRangeStart w:id="58"/>
      <w:r>
        <w:rPr>
          <w:rFonts w:ascii="Times New Roman" w:hAnsi="Times New Roman" w:cs="Times New Roman"/>
          <w:sz w:val="24"/>
          <w:szCs w:val="24"/>
        </w:rPr>
        <w:t>Table 1</w:t>
      </w:r>
      <w:r w:rsidR="005F4134">
        <w:rPr>
          <w:rFonts w:ascii="Times New Roman" w:hAnsi="Times New Roman" w:cs="Times New Roman"/>
          <w:sz w:val="24"/>
          <w:szCs w:val="24"/>
        </w:rPr>
        <w:t xml:space="preserve">, </w:t>
      </w:r>
      <w:commentRangeEnd w:id="58"/>
      <w:r w:rsidR="00BC189D">
        <w:rPr>
          <w:rStyle w:val="CommentReference"/>
        </w:rPr>
        <w:commentReference w:id="58"/>
      </w:r>
      <w:r w:rsidR="005F4134">
        <w:rPr>
          <w:rFonts w:ascii="Times New Roman" w:hAnsi="Times New Roman" w:cs="Times New Roman"/>
          <w:sz w:val="24"/>
          <w:szCs w:val="24"/>
        </w:rPr>
        <w:t xml:space="preserve">with significant </w:t>
      </w:r>
      <w:r w:rsidR="00A86DFA">
        <w:rPr>
          <w:rFonts w:ascii="Times New Roman" w:hAnsi="Times New Roman" w:cs="Times New Roman"/>
          <w:sz w:val="24"/>
          <w:szCs w:val="24"/>
        </w:rPr>
        <w:t xml:space="preserve">positive </w:t>
      </w:r>
      <w:r w:rsidR="005F4134">
        <w:rPr>
          <w:rFonts w:ascii="Times New Roman" w:hAnsi="Times New Roman" w:cs="Times New Roman"/>
          <w:sz w:val="24"/>
          <w:szCs w:val="24"/>
        </w:rPr>
        <w:t xml:space="preserve">associations depicted by an </w:t>
      </w:r>
      <w:r w:rsidR="00520BAE">
        <w:rPr>
          <w:rFonts w:ascii="Times New Roman" w:hAnsi="Times New Roman" w:cs="Times New Roman"/>
          <w:sz w:val="24"/>
          <w:szCs w:val="24"/>
        </w:rPr>
        <w:t>asterisk</w:t>
      </w:r>
      <w:r w:rsidR="005F4134">
        <w:rPr>
          <w:rFonts w:ascii="Times New Roman" w:hAnsi="Times New Roman" w:cs="Times New Roman"/>
          <w:sz w:val="24"/>
          <w:szCs w:val="24"/>
        </w:rPr>
        <w:t xml:space="preserve">. </w:t>
      </w:r>
      <w:r w:rsidR="00A86DFA">
        <w:rPr>
          <w:rFonts w:ascii="Times New Roman" w:hAnsi="Times New Roman" w:cs="Times New Roman"/>
          <w:sz w:val="24"/>
          <w:szCs w:val="24"/>
        </w:rPr>
        <w:t xml:space="preserve">At </w:t>
      </w:r>
      <w:r w:rsidR="001657B4">
        <w:rPr>
          <w:rFonts w:ascii="Times New Roman" w:hAnsi="Times New Roman" w:cs="Times New Roman"/>
          <w:sz w:val="24"/>
          <w:szCs w:val="24"/>
        </w:rPr>
        <w:t>Station ALOHA</w:t>
      </w:r>
      <w:r w:rsidR="00A86DFA">
        <w:rPr>
          <w:rFonts w:ascii="Times New Roman" w:hAnsi="Times New Roman" w:cs="Times New Roman"/>
          <w:sz w:val="24"/>
          <w:szCs w:val="24"/>
        </w:rPr>
        <w:t>,</w:t>
      </w:r>
      <w:r w:rsidR="00F06E34">
        <w:rPr>
          <w:rFonts w:ascii="Times New Roman" w:hAnsi="Times New Roman" w:cs="Times New Roman"/>
          <w:sz w:val="24"/>
          <w:szCs w:val="24"/>
        </w:rPr>
        <w:t xml:space="preserve"> for</w:t>
      </w:r>
      <w:r w:rsidR="00A86DFA">
        <w:rPr>
          <w:rFonts w:ascii="Times New Roman" w:hAnsi="Times New Roman" w:cs="Times New Roman"/>
          <w:sz w:val="24"/>
          <w:szCs w:val="24"/>
        </w:rPr>
        <w:t xml:space="preserve"> the years 2011 and 2018 there was a positive association to </w:t>
      </w:r>
      <w:r w:rsidR="00F06E34">
        <w:rPr>
          <w:rFonts w:ascii="Times New Roman" w:hAnsi="Times New Roman" w:cs="Times New Roman"/>
          <w:sz w:val="24"/>
          <w:szCs w:val="24"/>
        </w:rPr>
        <w:t xml:space="preserve">positive mesoscale features, with no positive association to negative mesoscale features for the blooms that occurred </w:t>
      </w:r>
      <w:r w:rsidR="00F06E34" w:rsidRPr="00B74C9A">
        <w:rPr>
          <w:rFonts w:ascii="Times New Roman" w:hAnsi="Times New Roman" w:cs="Times New Roman"/>
          <w:sz w:val="24"/>
          <w:szCs w:val="24"/>
        </w:rPr>
        <w:t>in 2004, 2006, 2011, and 2018.</w:t>
      </w:r>
      <w:r w:rsidR="00F06E34">
        <w:rPr>
          <w:rFonts w:ascii="Times New Roman" w:hAnsi="Times New Roman" w:cs="Times New Roman"/>
          <w:sz w:val="24"/>
          <w:szCs w:val="24"/>
        </w:rPr>
        <w:t xml:space="preserve"> </w:t>
      </w:r>
      <w:r w:rsidR="00881B11">
        <w:rPr>
          <w:rFonts w:ascii="Times New Roman" w:hAnsi="Times New Roman" w:cs="Times New Roman"/>
          <w:sz w:val="24"/>
          <w:szCs w:val="24"/>
        </w:rPr>
        <w:lastRenderedPageBreak/>
        <w:t>Similarly</w:t>
      </w:r>
      <w:r w:rsidR="00E622F7">
        <w:rPr>
          <w:rFonts w:ascii="Times New Roman" w:hAnsi="Times New Roman" w:cs="Times New Roman"/>
          <w:sz w:val="24"/>
          <w:szCs w:val="24"/>
        </w:rPr>
        <w:t>,</w:t>
      </w:r>
      <w:r w:rsidR="00881B11">
        <w:rPr>
          <w:rFonts w:ascii="Times New Roman" w:hAnsi="Times New Roman" w:cs="Times New Roman"/>
          <w:sz w:val="24"/>
          <w:szCs w:val="24"/>
        </w:rPr>
        <w:t xml:space="preserve"> there was a strong positive association to sub-mesoscale features </w:t>
      </w:r>
      <w:r w:rsidR="00BC33B3" w:rsidRPr="00B74C9A">
        <w:rPr>
          <w:rFonts w:ascii="Times New Roman" w:hAnsi="Times New Roman" w:cs="Times New Roman"/>
          <w:sz w:val="24"/>
          <w:szCs w:val="24"/>
        </w:rPr>
        <w:t>in</w:t>
      </w:r>
      <w:r w:rsidR="00881B11" w:rsidRPr="00B74C9A">
        <w:rPr>
          <w:rFonts w:ascii="Times New Roman" w:hAnsi="Times New Roman" w:cs="Times New Roman"/>
          <w:sz w:val="24"/>
          <w:szCs w:val="24"/>
        </w:rPr>
        <w:t xml:space="preserve"> 2011</w:t>
      </w:r>
      <w:r w:rsidR="00881B11">
        <w:rPr>
          <w:rFonts w:ascii="Times New Roman" w:hAnsi="Times New Roman" w:cs="Times New Roman"/>
          <w:sz w:val="24"/>
          <w:szCs w:val="24"/>
        </w:rPr>
        <w:t xml:space="preserve"> and a strong negative association to sub-mesoscale features in </w:t>
      </w:r>
      <w:r w:rsidR="00881B11" w:rsidRPr="00B74C9A">
        <w:rPr>
          <w:rFonts w:ascii="Times New Roman" w:hAnsi="Times New Roman" w:cs="Times New Roman"/>
          <w:sz w:val="24"/>
          <w:szCs w:val="24"/>
        </w:rPr>
        <w:t>2018</w:t>
      </w:r>
      <w:r w:rsidR="00881B11">
        <w:rPr>
          <w:rFonts w:ascii="Times New Roman" w:hAnsi="Times New Roman" w:cs="Times New Roman"/>
          <w:sz w:val="24"/>
          <w:szCs w:val="24"/>
        </w:rPr>
        <w:t xml:space="preserve">. </w:t>
      </w:r>
      <w:r w:rsidR="00682B9A">
        <w:rPr>
          <w:rFonts w:ascii="Times New Roman" w:hAnsi="Times New Roman" w:cs="Times New Roman"/>
          <w:sz w:val="24"/>
          <w:szCs w:val="24"/>
        </w:rPr>
        <w:t xml:space="preserve">At </w:t>
      </w:r>
      <w:r w:rsidR="00560DF8">
        <w:rPr>
          <w:rFonts w:ascii="Times New Roman" w:hAnsi="Times New Roman" w:cs="Times New Roman"/>
          <w:sz w:val="24"/>
          <w:szCs w:val="24"/>
        </w:rPr>
        <w:t xml:space="preserve">30°N, the blooms that occurred </w:t>
      </w:r>
      <w:r w:rsidR="00560DF8" w:rsidRPr="00B74C9A">
        <w:rPr>
          <w:rFonts w:ascii="Times New Roman" w:hAnsi="Times New Roman" w:cs="Times New Roman"/>
          <w:sz w:val="24"/>
          <w:szCs w:val="24"/>
        </w:rPr>
        <w:t>in 2008 and 2011</w:t>
      </w:r>
      <w:r w:rsidR="00560DF8">
        <w:rPr>
          <w:rFonts w:ascii="Times New Roman" w:hAnsi="Times New Roman" w:cs="Times New Roman"/>
          <w:sz w:val="24"/>
          <w:szCs w:val="24"/>
        </w:rPr>
        <w:t xml:space="preserve"> were </w:t>
      </w:r>
      <w:r w:rsidR="00322206">
        <w:rPr>
          <w:rFonts w:ascii="Times New Roman" w:hAnsi="Times New Roman" w:cs="Times New Roman"/>
          <w:sz w:val="24"/>
          <w:szCs w:val="24"/>
        </w:rPr>
        <w:t xml:space="preserve">strongly </w:t>
      </w:r>
      <w:r w:rsidR="00560DF8">
        <w:rPr>
          <w:rFonts w:ascii="Times New Roman" w:hAnsi="Times New Roman" w:cs="Times New Roman"/>
          <w:sz w:val="24"/>
          <w:szCs w:val="24"/>
        </w:rPr>
        <w:t>positively associated to mesoscale features</w:t>
      </w:r>
      <w:r w:rsidR="00322206">
        <w:rPr>
          <w:rFonts w:ascii="Times New Roman" w:hAnsi="Times New Roman" w:cs="Times New Roman"/>
          <w:sz w:val="24"/>
          <w:szCs w:val="24"/>
        </w:rPr>
        <w:t xml:space="preserve">. </w:t>
      </w:r>
      <w:r w:rsidR="00053E5A">
        <w:rPr>
          <w:rFonts w:ascii="Times New Roman" w:hAnsi="Times New Roman" w:cs="Times New Roman"/>
          <w:sz w:val="24"/>
          <w:szCs w:val="24"/>
        </w:rPr>
        <w:t>For t</w:t>
      </w:r>
      <w:r w:rsidR="00322206">
        <w:rPr>
          <w:rFonts w:ascii="Times New Roman" w:hAnsi="Times New Roman" w:cs="Times New Roman"/>
          <w:sz w:val="24"/>
          <w:szCs w:val="24"/>
        </w:rPr>
        <w:t xml:space="preserve">he blooms that occurred in </w:t>
      </w:r>
      <w:r w:rsidR="00322206" w:rsidRPr="00B74C9A">
        <w:rPr>
          <w:rFonts w:ascii="Times New Roman" w:hAnsi="Times New Roman" w:cs="Times New Roman"/>
          <w:sz w:val="24"/>
          <w:szCs w:val="24"/>
        </w:rPr>
        <w:t>2018 and 2019</w:t>
      </w:r>
      <w:r w:rsidR="00053E5A">
        <w:rPr>
          <w:rFonts w:ascii="Times New Roman" w:hAnsi="Times New Roman" w:cs="Times New Roman"/>
          <w:sz w:val="24"/>
          <w:szCs w:val="24"/>
        </w:rPr>
        <w:t xml:space="preserve"> at 30</w:t>
      </w:r>
      <w:r w:rsidR="00D434CB">
        <w:rPr>
          <w:rFonts w:ascii="Times New Roman" w:hAnsi="Times New Roman" w:cs="Times New Roman"/>
          <w:sz w:val="24"/>
          <w:szCs w:val="24"/>
        </w:rPr>
        <w:t>°</w:t>
      </w:r>
      <w:r w:rsidR="00053E5A">
        <w:rPr>
          <w:rFonts w:ascii="Times New Roman" w:hAnsi="Times New Roman" w:cs="Times New Roman"/>
          <w:sz w:val="24"/>
          <w:szCs w:val="24"/>
        </w:rPr>
        <w:t>N, there</w:t>
      </w:r>
      <w:r w:rsidR="00322206">
        <w:rPr>
          <w:rFonts w:ascii="Times New Roman" w:hAnsi="Times New Roman" w:cs="Times New Roman"/>
          <w:sz w:val="24"/>
          <w:szCs w:val="24"/>
        </w:rPr>
        <w:t xml:space="preserve"> w</w:t>
      </w:r>
      <w:r w:rsidR="00053E5A">
        <w:rPr>
          <w:rFonts w:ascii="Times New Roman" w:hAnsi="Times New Roman" w:cs="Times New Roman"/>
          <w:sz w:val="24"/>
          <w:szCs w:val="24"/>
        </w:rPr>
        <w:t xml:space="preserve">as a </w:t>
      </w:r>
      <w:r w:rsidR="00322206">
        <w:rPr>
          <w:rFonts w:ascii="Times New Roman" w:hAnsi="Times New Roman" w:cs="Times New Roman"/>
          <w:sz w:val="24"/>
          <w:szCs w:val="24"/>
        </w:rPr>
        <w:t xml:space="preserve">positive associated to negative mesoscale features. For </w:t>
      </w:r>
      <w:r w:rsidR="00053E5A">
        <w:rPr>
          <w:rFonts w:ascii="Times New Roman" w:hAnsi="Times New Roman" w:cs="Times New Roman"/>
          <w:sz w:val="24"/>
          <w:szCs w:val="24"/>
        </w:rPr>
        <w:t xml:space="preserve">the blooms that </w:t>
      </w:r>
      <w:r w:rsidR="00E622F7">
        <w:rPr>
          <w:rFonts w:ascii="Times New Roman" w:hAnsi="Times New Roman" w:cs="Times New Roman"/>
          <w:sz w:val="24"/>
          <w:szCs w:val="24"/>
        </w:rPr>
        <w:t>occurred</w:t>
      </w:r>
      <w:r w:rsidR="00053E5A">
        <w:rPr>
          <w:rFonts w:ascii="Times New Roman" w:hAnsi="Times New Roman" w:cs="Times New Roman"/>
          <w:sz w:val="24"/>
          <w:szCs w:val="24"/>
        </w:rPr>
        <w:t xml:space="preserve"> in </w:t>
      </w:r>
      <w:r w:rsidR="00322206" w:rsidRPr="00B74C9A">
        <w:rPr>
          <w:rFonts w:ascii="Times New Roman" w:hAnsi="Times New Roman" w:cs="Times New Roman"/>
          <w:sz w:val="24"/>
          <w:szCs w:val="24"/>
        </w:rPr>
        <w:t>2018, 2011 and 2007</w:t>
      </w:r>
      <w:r w:rsidR="00053E5A" w:rsidRPr="00B74C9A">
        <w:rPr>
          <w:rFonts w:ascii="Times New Roman" w:hAnsi="Times New Roman" w:cs="Times New Roman"/>
          <w:sz w:val="24"/>
          <w:szCs w:val="24"/>
        </w:rPr>
        <w:t xml:space="preserve"> at 30</w:t>
      </w:r>
      <w:r w:rsidR="00D434CB" w:rsidRPr="00B74C9A">
        <w:rPr>
          <w:rFonts w:ascii="Times New Roman" w:hAnsi="Times New Roman" w:cs="Times New Roman"/>
          <w:sz w:val="24"/>
          <w:szCs w:val="24"/>
        </w:rPr>
        <w:t>°</w:t>
      </w:r>
      <w:r w:rsidR="00053E5A" w:rsidRPr="00B74C9A">
        <w:rPr>
          <w:rFonts w:ascii="Times New Roman" w:hAnsi="Times New Roman" w:cs="Times New Roman"/>
          <w:sz w:val="24"/>
          <w:szCs w:val="24"/>
        </w:rPr>
        <w:t>N</w:t>
      </w:r>
      <w:r w:rsidR="00EE5FBB" w:rsidRPr="00B74C9A">
        <w:rPr>
          <w:rFonts w:ascii="Times New Roman" w:hAnsi="Times New Roman" w:cs="Times New Roman"/>
          <w:sz w:val="24"/>
          <w:szCs w:val="24"/>
        </w:rPr>
        <w:t>, and 2006 and 2011</w:t>
      </w:r>
      <w:r w:rsidR="00EE5FBB">
        <w:rPr>
          <w:rFonts w:ascii="Times New Roman" w:hAnsi="Times New Roman" w:cs="Times New Roman"/>
          <w:sz w:val="24"/>
          <w:szCs w:val="24"/>
        </w:rPr>
        <w:t xml:space="preserve"> at St</w:t>
      </w:r>
      <w:r w:rsidR="00D434CB">
        <w:rPr>
          <w:rFonts w:ascii="Times New Roman" w:hAnsi="Times New Roman" w:cs="Times New Roman"/>
          <w:sz w:val="24"/>
          <w:szCs w:val="24"/>
        </w:rPr>
        <w:t>ation</w:t>
      </w:r>
      <w:r w:rsidR="00EE5FBB">
        <w:rPr>
          <w:rFonts w:ascii="Times New Roman" w:hAnsi="Times New Roman" w:cs="Times New Roman"/>
          <w:sz w:val="24"/>
          <w:szCs w:val="24"/>
        </w:rPr>
        <w:t xml:space="preserve"> ALOHA</w:t>
      </w:r>
      <w:r w:rsidR="00053E5A">
        <w:rPr>
          <w:rFonts w:ascii="Times New Roman" w:hAnsi="Times New Roman" w:cs="Times New Roman"/>
          <w:sz w:val="24"/>
          <w:szCs w:val="24"/>
        </w:rPr>
        <w:t>,</w:t>
      </w:r>
      <w:r w:rsidR="00322206">
        <w:rPr>
          <w:rFonts w:ascii="Times New Roman" w:hAnsi="Times New Roman" w:cs="Times New Roman"/>
          <w:sz w:val="24"/>
          <w:szCs w:val="24"/>
        </w:rPr>
        <w:t xml:space="preserve"> there was a weak positive association to sub-mesoscale features. </w:t>
      </w:r>
    </w:p>
    <w:p w14:paraId="2017AE71" w14:textId="23315820" w:rsidR="00312484" w:rsidRDefault="00312484" w:rsidP="00312484">
      <w:pPr>
        <w:spacing w:line="480" w:lineRule="auto"/>
        <w:jc w:val="both"/>
        <w:rPr>
          <w:rFonts w:ascii="Times New Roman" w:hAnsi="Times New Roman" w:cs="Times New Roman"/>
          <w:sz w:val="24"/>
          <w:szCs w:val="24"/>
        </w:rPr>
      </w:pPr>
      <w:r w:rsidRPr="00312484">
        <w:rPr>
          <w:rFonts w:ascii="Times New Roman" w:hAnsi="Times New Roman" w:cs="Times New Roman"/>
          <w:sz w:val="24"/>
          <w:szCs w:val="24"/>
          <w:highlight w:val="yellow"/>
        </w:rPr>
        <w:t>Case study results</w:t>
      </w:r>
      <w:r w:rsidR="00065250">
        <w:rPr>
          <w:rFonts w:ascii="Times New Roman" w:hAnsi="Times New Roman" w:cs="Times New Roman"/>
          <w:sz w:val="24"/>
          <w:szCs w:val="24"/>
        </w:rPr>
        <w:t>:</w:t>
      </w:r>
      <w:r w:rsidR="00541273">
        <w:rPr>
          <w:rFonts w:ascii="Times New Roman" w:hAnsi="Times New Roman" w:cs="Times New Roman"/>
          <w:sz w:val="24"/>
          <w:szCs w:val="24"/>
        </w:rPr>
        <w:t xml:space="preserve"> </w:t>
      </w:r>
      <w:r w:rsidR="00541273" w:rsidRPr="00322395">
        <w:rPr>
          <w:rFonts w:ascii="Times New Roman" w:hAnsi="Times New Roman" w:cs="Times New Roman"/>
          <w:sz w:val="24"/>
          <w:szCs w:val="24"/>
          <w:highlight w:val="yellow"/>
        </w:rPr>
        <w:t>I plan to reproduce Figure 6 and Figure 7</w:t>
      </w:r>
      <w:r w:rsidR="00322395" w:rsidRPr="00322395">
        <w:rPr>
          <w:rFonts w:ascii="Times New Roman" w:hAnsi="Times New Roman" w:cs="Times New Roman"/>
          <w:sz w:val="24"/>
          <w:szCs w:val="24"/>
          <w:highlight w:val="yellow"/>
        </w:rPr>
        <w:t xml:space="preserve"> from </w:t>
      </w:r>
      <w:proofErr w:type="spellStart"/>
      <w:r w:rsidR="00322395" w:rsidRPr="00322395">
        <w:rPr>
          <w:rFonts w:ascii="Times New Roman" w:hAnsi="Times New Roman" w:cs="Times New Roman"/>
          <w:sz w:val="24"/>
          <w:szCs w:val="24"/>
          <w:highlight w:val="yellow"/>
        </w:rPr>
        <w:t>Lehahn</w:t>
      </w:r>
      <w:proofErr w:type="spellEnd"/>
      <w:r w:rsidR="00322395" w:rsidRPr="00322395">
        <w:rPr>
          <w:rFonts w:ascii="Times New Roman" w:hAnsi="Times New Roman" w:cs="Times New Roman"/>
          <w:sz w:val="24"/>
          <w:szCs w:val="24"/>
          <w:highlight w:val="yellow"/>
        </w:rPr>
        <w:t xml:space="preserve"> et al.</w:t>
      </w:r>
      <w:r w:rsidR="00541273" w:rsidRPr="00322395">
        <w:rPr>
          <w:rFonts w:ascii="Times New Roman" w:hAnsi="Times New Roman" w:cs="Times New Roman"/>
          <w:sz w:val="24"/>
          <w:szCs w:val="24"/>
          <w:highlight w:val="yellow"/>
        </w:rPr>
        <w:t xml:space="preserve"> for the 2018 bloom. </w:t>
      </w:r>
      <w:r w:rsidR="00322395" w:rsidRPr="00322395">
        <w:rPr>
          <w:rFonts w:ascii="Times New Roman" w:hAnsi="Times New Roman" w:cs="Times New Roman"/>
          <w:sz w:val="24"/>
          <w:szCs w:val="24"/>
          <w:highlight w:val="yellow"/>
        </w:rPr>
        <w:t>These are currently included so you can see the direction we’re headed</w:t>
      </w:r>
    </w:p>
    <w:p w14:paraId="0AF9C2FF" w14:textId="7FEB94BE" w:rsidR="00312484" w:rsidRPr="00BC33B3" w:rsidRDefault="0036190E" w:rsidP="00BC33B3">
      <w:pPr>
        <w:spacing w:line="480" w:lineRule="auto"/>
        <w:jc w:val="both"/>
        <w:rPr>
          <w:rFonts w:ascii="Times New Roman" w:hAnsi="Times New Roman" w:cs="Times New Roman"/>
          <w:b/>
          <w:bCs/>
          <w:sz w:val="28"/>
          <w:szCs w:val="28"/>
        </w:rPr>
      </w:pPr>
      <w:commentRangeStart w:id="59"/>
      <w:r w:rsidRPr="00312484">
        <w:rPr>
          <w:rFonts w:ascii="Times New Roman" w:hAnsi="Times New Roman" w:cs="Times New Roman"/>
          <w:b/>
          <w:bCs/>
          <w:sz w:val="28"/>
          <w:szCs w:val="28"/>
        </w:rPr>
        <w:t>Discussion</w:t>
      </w:r>
      <w:commentRangeEnd w:id="59"/>
      <w:r w:rsidR="008D7DA6">
        <w:rPr>
          <w:rStyle w:val="CommentReference"/>
        </w:rPr>
        <w:commentReference w:id="59"/>
      </w:r>
      <w:r w:rsidR="00312484" w:rsidRPr="00312484">
        <w:rPr>
          <w:rFonts w:ascii="Times New Roman" w:hAnsi="Times New Roman" w:cs="Times New Roman"/>
          <w:b/>
          <w:bCs/>
          <w:sz w:val="28"/>
          <w:szCs w:val="28"/>
        </w:rPr>
        <w:t>:</w:t>
      </w:r>
      <w:r w:rsidRPr="00312484">
        <w:rPr>
          <w:rFonts w:ascii="Times New Roman" w:hAnsi="Times New Roman" w:cs="Times New Roman"/>
          <w:b/>
          <w:bCs/>
          <w:sz w:val="28"/>
          <w:szCs w:val="28"/>
        </w:rPr>
        <w:t xml:space="preserve"> </w:t>
      </w:r>
    </w:p>
    <w:p w14:paraId="7C34EAE5" w14:textId="54BBF3E8" w:rsidR="004C34C5" w:rsidRDefault="004C34C5" w:rsidP="00312484">
      <w:pPr>
        <w:spacing w:line="480" w:lineRule="auto"/>
        <w:ind w:firstLine="360"/>
        <w:jc w:val="both"/>
        <w:rPr>
          <w:rFonts w:ascii="Times New Roman" w:hAnsi="Times New Roman" w:cs="Times New Roman"/>
          <w:sz w:val="24"/>
          <w:szCs w:val="24"/>
        </w:rPr>
      </w:pPr>
      <w:r w:rsidRPr="003A6DA8">
        <w:rPr>
          <w:rFonts w:ascii="Times New Roman" w:hAnsi="Times New Roman" w:cs="Times New Roman"/>
          <w:sz w:val="24"/>
          <w:szCs w:val="24"/>
        </w:rPr>
        <w:t>By determining the spatial association of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to meso-submesoscale features </w:t>
      </w:r>
      <w:commentRangeStart w:id="60"/>
      <w:r w:rsidRPr="003A6DA8">
        <w:rPr>
          <w:rFonts w:ascii="Times New Roman" w:hAnsi="Times New Roman" w:cs="Times New Roman"/>
          <w:sz w:val="24"/>
          <w:szCs w:val="24"/>
        </w:rPr>
        <w:t xml:space="preserve">we hope to address </w:t>
      </w:r>
      <w:commentRangeEnd w:id="60"/>
      <w:r w:rsidR="00BC189D">
        <w:rPr>
          <w:rStyle w:val="CommentReference"/>
        </w:rPr>
        <w:commentReference w:id="60"/>
      </w:r>
      <w:r w:rsidRPr="003A6DA8">
        <w:rPr>
          <w:rFonts w:ascii="Times New Roman" w:hAnsi="Times New Roman" w:cs="Times New Roman"/>
          <w:sz w:val="24"/>
          <w:szCs w:val="24"/>
        </w:rPr>
        <w:t>some of the leading hypotheses of chlorophyll bloom drivers in the NEPSG. If the mesoscale inter annual blooms are caused by the aggregation of buoyant phytoplankton, then there should be a strong association of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to meso-submesoscale physical features, such as the cores of eddies or the eddy edges. If either internal breaking waves or a convergent geostrophic flow drive the inter annual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signal, then the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will be associated with mesoscale features. If the positive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values are associated with positive mesoscale features (anticyclonic-downwelling), then it is possible that buoyant nitrogen fixing bacteria, such as </w:t>
      </w:r>
      <w:r w:rsidRPr="003A6DA8">
        <w:rPr>
          <w:rFonts w:ascii="Times New Roman" w:hAnsi="Times New Roman" w:cs="Times New Roman"/>
          <w:i/>
          <w:sz w:val="24"/>
          <w:szCs w:val="24"/>
        </w:rPr>
        <w:t>Trichodesmium</w:t>
      </w:r>
      <w:r w:rsidRPr="003A6DA8">
        <w:rPr>
          <w:rFonts w:ascii="Times New Roman" w:hAnsi="Times New Roman" w:cs="Times New Roman"/>
          <w:sz w:val="24"/>
          <w:szCs w:val="24"/>
        </w:rPr>
        <w:t>, are driving the increased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satellite signal. Finally, if algal mat vertical migration causes time-delayed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then no association to meso-submesoscale features will be found. The cluster analysis alone cannot decouple simultaneous meso-submesoscale productivity drivers, but can both quantify the total meso-submesoscale contributions to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and decouple meso-submesoscale driven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from those not spatially associated with any meso-submesoscale feature.</w:t>
      </w:r>
    </w:p>
    <w:p w14:paraId="5C5CD09D" w14:textId="02B35159" w:rsidR="00C43372" w:rsidRPr="00A16141" w:rsidRDefault="005723B9" w:rsidP="00C941B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S</w:t>
      </w:r>
      <w:r w:rsidR="00A3080A">
        <w:rPr>
          <w:rFonts w:ascii="Times New Roman" w:hAnsi="Times New Roman" w:cs="Times New Roman"/>
          <w:sz w:val="24"/>
          <w:szCs w:val="24"/>
        </w:rPr>
        <w:t xml:space="preserve">ummer blooms at Station </w:t>
      </w:r>
      <w:r w:rsidR="00A3080A" w:rsidRPr="003A6DA8">
        <w:rPr>
          <w:rFonts w:ascii="Times New Roman" w:hAnsi="Times New Roman" w:cs="Times New Roman"/>
          <w:sz w:val="24"/>
          <w:szCs w:val="24"/>
        </w:rPr>
        <w:t>ALOHA and th</w:t>
      </w:r>
      <w:r w:rsidR="00A3080A">
        <w:rPr>
          <w:rFonts w:ascii="Times New Roman" w:hAnsi="Times New Roman" w:cs="Times New Roman"/>
          <w:sz w:val="24"/>
          <w:szCs w:val="24"/>
        </w:rPr>
        <w:t>ose</w:t>
      </w:r>
      <w:r w:rsidR="00A3080A" w:rsidRPr="003A6DA8">
        <w:rPr>
          <w:rFonts w:ascii="Times New Roman" w:hAnsi="Times New Roman" w:cs="Times New Roman"/>
          <w:sz w:val="24"/>
          <w:szCs w:val="24"/>
        </w:rPr>
        <w:t xml:space="preserve"> </w:t>
      </w:r>
      <w:r w:rsidR="00A3080A">
        <w:rPr>
          <w:rFonts w:ascii="Times New Roman" w:hAnsi="Times New Roman" w:cs="Times New Roman"/>
          <w:sz w:val="24"/>
          <w:szCs w:val="24"/>
        </w:rPr>
        <w:t>near 30°N</w:t>
      </w:r>
      <w:r w:rsidR="00A3080A" w:rsidRPr="003A6DA8">
        <w:rPr>
          <w:rFonts w:ascii="Times New Roman" w:hAnsi="Times New Roman" w:cs="Times New Roman"/>
          <w:sz w:val="24"/>
          <w:szCs w:val="24"/>
        </w:rPr>
        <w:t xml:space="preserve"> appear to consist of similar phytoplankton, </w:t>
      </w:r>
      <w:r w:rsidR="00C941BE">
        <w:rPr>
          <w:rFonts w:ascii="Times New Roman" w:hAnsi="Times New Roman" w:cs="Times New Roman"/>
          <w:sz w:val="24"/>
          <w:szCs w:val="24"/>
        </w:rPr>
        <w:t xml:space="preserve">but </w:t>
      </w:r>
      <w:r w:rsidR="00A3080A" w:rsidRPr="003A6DA8">
        <w:rPr>
          <w:rFonts w:ascii="Times New Roman" w:hAnsi="Times New Roman" w:cs="Times New Roman"/>
          <w:sz w:val="24"/>
          <w:szCs w:val="24"/>
        </w:rPr>
        <w:t>given the proximity of S</w:t>
      </w:r>
      <w:r w:rsidR="00A3080A">
        <w:rPr>
          <w:rFonts w:ascii="Times New Roman" w:hAnsi="Times New Roman" w:cs="Times New Roman"/>
          <w:sz w:val="24"/>
          <w:szCs w:val="24"/>
        </w:rPr>
        <w:t xml:space="preserve">tation </w:t>
      </w:r>
      <w:r w:rsidR="00A3080A" w:rsidRPr="003A6DA8">
        <w:rPr>
          <w:rFonts w:ascii="Times New Roman" w:hAnsi="Times New Roman" w:cs="Times New Roman"/>
          <w:sz w:val="24"/>
          <w:szCs w:val="24"/>
        </w:rPr>
        <w:t xml:space="preserve">ALOHA to the Hawaiian island archipelago, and its greater distance from the subtropical front, it is </w:t>
      </w:r>
      <w:r w:rsidR="00A3080A">
        <w:rPr>
          <w:rFonts w:ascii="Times New Roman" w:hAnsi="Times New Roman" w:cs="Times New Roman"/>
          <w:sz w:val="24"/>
          <w:szCs w:val="24"/>
        </w:rPr>
        <w:t>possible</w:t>
      </w:r>
      <w:r w:rsidR="00A3080A" w:rsidRPr="003A6DA8">
        <w:rPr>
          <w:rFonts w:ascii="Times New Roman" w:hAnsi="Times New Roman" w:cs="Times New Roman"/>
          <w:sz w:val="24"/>
          <w:szCs w:val="24"/>
        </w:rPr>
        <w:t xml:space="preserve"> that the physical factors driving CHL</w:t>
      </w:r>
      <w:r w:rsidR="00A3080A" w:rsidRPr="003A6DA8">
        <w:rPr>
          <w:rFonts w:ascii="Times New Roman" w:hAnsi="Times New Roman" w:cs="Times New Roman"/>
          <w:sz w:val="24"/>
          <w:szCs w:val="24"/>
          <w:vertAlign w:val="subscript"/>
        </w:rPr>
        <w:t>sat</w:t>
      </w:r>
      <w:r w:rsidR="00A3080A" w:rsidRPr="003A6DA8">
        <w:rPr>
          <w:rFonts w:ascii="Times New Roman" w:hAnsi="Times New Roman" w:cs="Times New Roman"/>
          <w:sz w:val="24"/>
          <w:szCs w:val="24"/>
        </w:rPr>
        <w:t xml:space="preserve"> signal at</w:t>
      </w:r>
      <w:r w:rsidR="00A3080A">
        <w:rPr>
          <w:rFonts w:ascii="Times New Roman" w:hAnsi="Times New Roman" w:cs="Times New Roman"/>
          <w:sz w:val="24"/>
          <w:szCs w:val="24"/>
        </w:rPr>
        <w:t xml:space="preserve"> Station </w:t>
      </w:r>
      <w:r w:rsidR="00A3080A" w:rsidRPr="003A6DA8">
        <w:rPr>
          <w:rFonts w:ascii="Times New Roman" w:hAnsi="Times New Roman" w:cs="Times New Roman"/>
          <w:sz w:val="24"/>
          <w:szCs w:val="24"/>
        </w:rPr>
        <w:t>ALOHA differ from those driving the CHL</w:t>
      </w:r>
      <w:r w:rsidR="00A3080A" w:rsidRPr="003A6DA8">
        <w:rPr>
          <w:rFonts w:ascii="Times New Roman" w:hAnsi="Times New Roman" w:cs="Times New Roman"/>
          <w:sz w:val="24"/>
          <w:szCs w:val="24"/>
          <w:vertAlign w:val="subscript"/>
        </w:rPr>
        <w:t>sat</w:t>
      </w:r>
      <w:r w:rsidR="00A3080A" w:rsidRPr="003A6DA8">
        <w:rPr>
          <w:rFonts w:ascii="Times New Roman" w:hAnsi="Times New Roman" w:cs="Times New Roman"/>
          <w:sz w:val="24"/>
          <w:szCs w:val="24"/>
        </w:rPr>
        <w:t xml:space="preserve"> signal in the upper NEPSG</w:t>
      </w:r>
      <w:r w:rsidR="00C941BE">
        <w:rPr>
          <w:rFonts w:ascii="Times New Roman" w:hAnsi="Times New Roman" w:cs="Times New Roman"/>
          <w:sz w:val="24"/>
          <w:szCs w:val="24"/>
        </w:rPr>
        <w:t xml:space="preserve">. </w:t>
      </w:r>
      <w:r w:rsidR="00C43372" w:rsidRPr="003A6DA8">
        <w:rPr>
          <w:rFonts w:ascii="Times New Roman" w:hAnsi="Times New Roman" w:cs="Times New Roman"/>
          <w:sz w:val="24"/>
          <w:szCs w:val="24"/>
        </w:rPr>
        <w:t xml:space="preserve">Defining a bloom threshold </w:t>
      </w:r>
      <w:r w:rsidR="00C43372">
        <w:rPr>
          <w:rFonts w:ascii="Times New Roman" w:hAnsi="Times New Roman" w:cs="Times New Roman"/>
          <w:sz w:val="24"/>
          <w:szCs w:val="24"/>
        </w:rPr>
        <w:t xml:space="preserve">as the median plus the MAD of the STL filtered CHL fields </w:t>
      </w:r>
      <w:r w:rsidR="00C43372" w:rsidRPr="003A6DA8">
        <w:rPr>
          <w:rFonts w:ascii="Times New Roman" w:hAnsi="Times New Roman" w:cs="Times New Roman"/>
          <w:sz w:val="24"/>
          <w:szCs w:val="24"/>
        </w:rPr>
        <w:t>allows the comparison of chlorophyll blooms in locations with different background CHL</w:t>
      </w:r>
      <w:r w:rsidR="00C43372" w:rsidRPr="003A6DA8">
        <w:rPr>
          <w:rFonts w:ascii="Times New Roman" w:hAnsi="Times New Roman" w:cs="Times New Roman"/>
          <w:sz w:val="24"/>
          <w:szCs w:val="24"/>
          <w:vertAlign w:val="subscript"/>
        </w:rPr>
        <w:t>sat</w:t>
      </w:r>
      <w:r w:rsidR="00C43372" w:rsidRPr="003A6DA8">
        <w:rPr>
          <w:rFonts w:ascii="Times New Roman" w:hAnsi="Times New Roman" w:cs="Times New Roman"/>
          <w:sz w:val="24"/>
          <w:szCs w:val="24"/>
        </w:rPr>
        <w:t xml:space="preserve"> signals</w:t>
      </w:r>
      <w:r w:rsidR="00C43372">
        <w:rPr>
          <w:rFonts w:ascii="Times New Roman" w:hAnsi="Times New Roman" w:cs="Times New Roman"/>
          <w:sz w:val="24"/>
          <w:szCs w:val="24"/>
        </w:rPr>
        <w:t>, and across a time period with large scale bloom events (outliers). This approach differs from the use of a fixed CHL bloom threshold of 0.15 mg m</w:t>
      </w:r>
      <w:r w:rsidR="00C43372" w:rsidRPr="0036190E">
        <w:rPr>
          <w:rFonts w:ascii="Times New Roman" w:hAnsi="Times New Roman" w:cs="Times New Roman"/>
          <w:sz w:val="24"/>
          <w:szCs w:val="24"/>
          <w:vertAlign w:val="superscript"/>
        </w:rPr>
        <w:t>-3</w:t>
      </w:r>
      <w:r w:rsidR="00C43372">
        <w:rPr>
          <w:rFonts w:ascii="Times New Roman" w:hAnsi="Times New Roman" w:cs="Times New Roman"/>
          <w:sz w:val="24"/>
          <w:szCs w:val="24"/>
        </w:rPr>
        <w:t xml:space="preserve"> as in Wilson et al. </w:t>
      </w:r>
      <w:r w:rsidR="00C43372">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&lt;EndNote&gt;&lt;Cite&gt;&lt;Author&gt;Wilson&lt;/Author&gt;&lt;Year&gt;2003&lt;/Year&gt;&lt;RecNum&gt;1&lt;/RecNum&gt;&lt;DisplayText&gt;(23, 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C43372">
        <w:rPr>
          <w:rFonts w:ascii="Times New Roman" w:hAnsi="Times New Roman" w:cs="Times New Roman"/>
          <w:sz w:val="24"/>
          <w:szCs w:val="24"/>
        </w:rPr>
        <w:fldChar w:fldCharType="separate"/>
      </w:r>
      <w:r w:rsidR="005248BA">
        <w:rPr>
          <w:rFonts w:ascii="Times New Roman" w:hAnsi="Times New Roman" w:cs="Times New Roman"/>
          <w:noProof/>
          <w:sz w:val="24"/>
          <w:szCs w:val="24"/>
        </w:rPr>
        <w:t>(23, 28)</w:t>
      </w:r>
      <w:r w:rsidR="00C43372">
        <w:rPr>
          <w:rFonts w:ascii="Times New Roman" w:hAnsi="Times New Roman" w:cs="Times New Roman"/>
          <w:sz w:val="24"/>
          <w:szCs w:val="24"/>
        </w:rPr>
        <w:fldChar w:fldCharType="end"/>
      </w:r>
      <w:r w:rsidR="00C43372">
        <w:rPr>
          <w:rFonts w:ascii="Times New Roman" w:hAnsi="Times New Roman" w:cs="Times New Roman"/>
          <w:sz w:val="24"/>
          <w:szCs w:val="24"/>
        </w:rPr>
        <w:t>, and the mean plus the standard deviation of the monthly seasonally filtered CHL field employed by Fong , and Guo</w:t>
      </w:r>
      <w:r w:rsidR="0041642B">
        <w:rPr>
          <w:rFonts w:ascii="Times New Roman" w:hAnsi="Times New Roman" w:cs="Times New Roman"/>
          <w:sz w:val="24"/>
          <w:szCs w:val="24"/>
        </w:rPr>
        <w:t xml:space="preserve"> </w:t>
      </w:r>
      <w:r w:rsidR="00BB412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&lt;EndNote&gt;&lt;Cite&gt;&lt;Author&gt;Fong&lt;/Author&gt;&lt;Year&gt;2008&lt;/Year&gt;&lt;RecNum&gt;65&lt;/RecNum&gt;&lt;DisplayText&gt;(20, 40)&lt;/DisplayText&gt;&lt;record&gt;&lt;rec-number&gt;65&lt;/rec-number&gt;&lt;foreign-keys&gt;&lt;key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Cite&gt;&lt;Author&gt;Guo&lt;/Author&gt;&lt;Year&gt;2019&lt;/Year&gt;&lt;RecNum&gt;30&lt;/RecNum&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BB4127">
        <w:rPr>
          <w:rFonts w:ascii="Times New Roman" w:hAnsi="Times New Roman" w:cs="Times New Roman"/>
          <w:sz w:val="24"/>
          <w:szCs w:val="24"/>
        </w:rPr>
        <w:fldChar w:fldCharType="separate"/>
      </w:r>
      <w:r w:rsidR="005248BA">
        <w:rPr>
          <w:rFonts w:ascii="Times New Roman" w:hAnsi="Times New Roman" w:cs="Times New Roman"/>
          <w:noProof/>
          <w:sz w:val="24"/>
          <w:szCs w:val="24"/>
        </w:rPr>
        <w:t>(20, 40)</w:t>
      </w:r>
      <w:r w:rsidR="00BB4127">
        <w:rPr>
          <w:rFonts w:ascii="Times New Roman" w:hAnsi="Times New Roman" w:cs="Times New Roman"/>
          <w:sz w:val="24"/>
          <w:szCs w:val="24"/>
        </w:rPr>
        <w:fldChar w:fldCharType="end"/>
      </w:r>
      <w:r w:rsidR="00BB4127">
        <w:rPr>
          <w:rFonts w:ascii="Times New Roman" w:hAnsi="Times New Roman" w:cs="Times New Roman"/>
          <w:sz w:val="24"/>
          <w:szCs w:val="24"/>
        </w:rPr>
        <w:t>.</w:t>
      </w:r>
      <w:r w:rsidR="00C43372">
        <w:rPr>
          <w:rFonts w:ascii="Times New Roman" w:hAnsi="Times New Roman" w:cs="Times New Roman"/>
          <w:sz w:val="24"/>
          <w:szCs w:val="24"/>
        </w:rPr>
        <w:t xml:space="preserve"> The STL filter is </w:t>
      </w:r>
      <w:r w:rsidR="00A34BB8">
        <w:rPr>
          <w:rFonts w:ascii="Times New Roman" w:hAnsi="Times New Roman" w:cs="Times New Roman"/>
          <w:sz w:val="24"/>
          <w:szCs w:val="24"/>
        </w:rPr>
        <w:t>analogous</w:t>
      </w:r>
      <w:r w:rsidR="00C43372">
        <w:rPr>
          <w:rFonts w:ascii="Times New Roman" w:hAnsi="Times New Roman" w:cs="Times New Roman"/>
          <w:sz w:val="24"/>
          <w:szCs w:val="24"/>
        </w:rPr>
        <w:t xml:space="preserve"> to the signal processing technique described by </w:t>
      </w:r>
      <w:proofErr w:type="spellStart"/>
      <w:r w:rsidR="00C43372">
        <w:rPr>
          <w:rFonts w:ascii="Times New Roman" w:hAnsi="Times New Roman" w:cs="Times New Roman"/>
          <w:sz w:val="24"/>
          <w:szCs w:val="24"/>
        </w:rPr>
        <w:t>Chelton</w:t>
      </w:r>
      <w:proofErr w:type="spellEnd"/>
      <w:r w:rsidR="00C43372">
        <w:rPr>
          <w:rFonts w:ascii="Times New Roman" w:hAnsi="Times New Roman" w:cs="Times New Roman"/>
          <w:sz w:val="24"/>
          <w:szCs w:val="24"/>
        </w:rPr>
        <w:t xml:space="preserve"> et al </w:t>
      </w:r>
      <w:r w:rsidR="005248B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&lt;EndNote&gt;&lt;Cite&gt;&lt;Author&gt;Chelton&lt;/Author&gt;&lt;Year&gt;2011&lt;/Year&gt;&lt;RecNum&gt;19&lt;/RecNum&gt;&lt;DisplayText&gt;(44)&lt;/DisplayText&gt;&lt;record&gt;&lt;rec-number&gt;19&lt;/rec-number&gt;&lt;foreign-keys&gt;&lt;key app="EN" db-id="sddfvez20w2x5tedw0a5x2x5fr02psvpvd0s" timestamp="1632365347"&gt;19&lt;/key&gt;&lt;/foreign-keys&gt;&lt;ref-type name="Journal Article"&gt;17&lt;/ref-type&gt;&lt;contributors&gt;&lt;authors&gt;&lt;author&gt;Chelton, D. B., et al. &lt;/author&gt;&lt;/authors&gt;&lt;/contributors&gt;&lt;titles&gt;&lt;title&gt;The Influence of Nonlinear Mesoscale Eddies on Near-Surface Oceanic Chlorophyll.&lt;/title&gt;&lt;/titles&gt;&lt;pages&gt;328 - 332&lt;/pages&gt;&lt;volume&gt;334&lt;/volume&gt;&lt;number&gt;6054&lt;/number&gt;&lt;dates&gt;&lt;year&gt;2011&lt;/year&gt;&lt;/dates&gt;&lt;urls&gt;&lt;/urls&gt;&lt;electronic-resource-num&gt;10.1126/science.1208897.&lt;/electronic-resource-num&gt;&lt;/record&gt;&lt;/Cite&gt;&lt;/EndNote&gt;</w:instrText>
      </w:r>
      <w:r w:rsidR="005248BA">
        <w:rPr>
          <w:rFonts w:ascii="Times New Roman" w:hAnsi="Times New Roman" w:cs="Times New Roman"/>
          <w:sz w:val="24"/>
          <w:szCs w:val="24"/>
        </w:rPr>
        <w:fldChar w:fldCharType="separate"/>
      </w:r>
      <w:r w:rsidR="005248BA">
        <w:rPr>
          <w:rFonts w:ascii="Times New Roman" w:hAnsi="Times New Roman" w:cs="Times New Roman"/>
          <w:noProof/>
          <w:sz w:val="24"/>
          <w:szCs w:val="24"/>
        </w:rPr>
        <w:t>(44)</w:t>
      </w:r>
      <w:r w:rsidR="005248BA">
        <w:rPr>
          <w:rFonts w:ascii="Times New Roman" w:hAnsi="Times New Roman" w:cs="Times New Roman"/>
          <w:sz w:val="24"/>
          <w:szCs w:val="24"/>
        </w:rPr>
        <w:fldChar w:fldCharType="end"/>
      </w:r>
      <w:r w:rsidR="00A34BB8">
        <w:rPr>
          <w:rFonts w:ascii="Times New Roman" w:hAnsi="Times New Roman" w:cs="Times New Roman"/>
          <w:sz w:val="24"/>
          <w:szCs w:val="24"/>
        </w:rPr>
        <w:t xml:space="preserve"> </w:t>
      </w:r>
      <w:r w:rsidR="00C43372">
        <w:rPr>
          <w:rFonts w:ascii="Times New Roman" w:hAnsi="Times New Roman" w:cs="Times New Roman"/>
          <w:sz w:val="24"/>
          <w:szCs w:val="24"/>
        </w:rPr>
        <w:t>where a loess filter is applied to the CHL</w:t>
      </w:r>
      <w:r w:rsidR="00C43372">
        <w:rPr>
          <w:rFonts w:ascii="Times New Roman" w:hAnsi="Times New Roman" w:cs="Times New Roman"/>
          <w:sz w:val="24"/>
          <w:szCs w:val="24"/>
          <w:vertAlign w:val="subscript"/>
        </w:rPr>
        <w:t>sat</w:t>
      </w:r>
      <w:r w:rsidR="00C43372">
        <w:rPr>
          <w:rFonts w:ascii="Times New Roman" w:hAnsi="Times New Roman" w:cs="Times New Roman"/>
          <w:sz w:val="24"/>
          <w:szCs w:val="24"/>
        </w:rPr>
        <w:t xml:space="preserve"> fields to remove the seasonal and climatological trend. Both seasonal filters, t</w:t>
      </w:r>
      <w:r w:rsidR="00C941BE">
        <w:rPr>
          <w:rFonts w:ascii="Times New Roman" w:hAnsi="Times New Roman" w:cs="Times New Roman"/>
          <w:sz w:val="24"/>
          <w:szCs w:val="24"/>
        </w:rPr>
        <w:t>he</w:t>
      </w:r>
      <w:r w:rsidR="00C43372">
        <w:rPr>
          <w:rFonts w:ascii="Times New Roman" w:hAnsi="Times New Roman" w:cs="Times New Roman"/>
          <w:sz w:val="24"/>
          <w:szCs w:val="24"/>
        </w:rPr>
        <w:t xml:space="preserve"> monthly mean and </w:t>
      </w:r>
      <w:r w:rsidR="00C941BE">
        <w:rPr>
          <w:rFonts w:ascii="Times New Roman" w:hAnsi="Times New Roman" w:cs="Times New Roman"/>
          <w:sz w:val="24"/>
          <w:szCs w:val="24"/>
        </w:rPr>
        <w:t xml:space="preserve">the </w:t>
      </w:r>
      <w:r w:rsidR="00C43372">
        <w:rPr>
          <w:rFonts w:ascii="Times New Roman" w:hAnsi="Times New Roman" w:cs="Times New Roman"/>
          <w:sz w:val="24"/>
          <w:szCs w:val="24"/>
        </w:rPr>
        <w:t xml:space="preserve">STL, </w:t>
      </w:r>
      <w:r w:rsidR="00C43372" w:rsidRPr="003A6DA8">
        <w:rPr>
          <w:rFonts w:ascii="Times New Roman" w:hAnsi="Times New Roman" w:cs="Times New Roman"/>
          <w:sz w:val="24"/>
          <w:szCs w:val="24"/>
        </w:rPr>
        <w:t>mitigat</w:t>
      </w:r>
      <w:r w:rsidR="00C43372">
        <w:rPr>
          <w:rFonts w:ascii="Times New Roman" w:hAnsi="Times New Roman" w:cs="Times New Roman"/>
          <w:sz w:val="24"/>
          <w:szCs w:val="24"/>
        </w:rPr>
        <w:t>e</w:t>
      </w:r>
      <w:r w:rsidR="00C43372" w:rsidRPr="003A6DA8">
        <w:rPr>
          <w:rFonts w:ascii="Times New Roman" w:hAnsi="Times New Roman" w:cs="Times New Roman"/>
          <w:sz w:val="24"/>
          <w:szCs w:val="24"/>
        </w:rPr>
        <w:t xml:space="preserve"> the effects of a positive CHL</w:t>
      </w:r>
      <w:r w:rsidR="00C43372">
        <w:rPr>
          <w:rFonts w:ascii="Times New Roman" w:hAnsi="Times New Roman" w:cs="Times New Roman"/>
          <w:sz w:val="24"/>
          <w:szCs w:val="24"/>
          <w:vertAlign w:val="subscript"/>
        </w:rPr>
        <w:t>sat</w:t>
      </w:r>
      <w:r w:rsidR="00C43372" w:rsidRPr="003A6DA8">
        <w:rPr>
          <w:rFonts w:ascii="Times New Roman" w:hAnsi="Times New Roman" w:cs="Times New Roman"/>
          <w:sz w:val="24"/>
          <w:szCs w:val="24"/>
        </w:rPr>
        <w:t xml:space="preserve"> gradient with increasing latitude in the NPSG</w:t>
      </w:r>
      <w:r w:rsidR="00C43372">
        <w:rPr>
          <w:rFonts w:ascii="Times New Roman" w:hAnsi="Times New Roman" w:cs="Times New Roman"/>
          <w:sz w:val="24"/>
          <w:szCs w:val="24"/>
        </w:rPr>
        <w:t xml:space="preserve"> (</w:t>
      </w:r>
      <w:r w:rsidR="00C43372" w:rsidRPr="00142DE8">
        <w:rPr>
          <w:rFonts w:ascii="Times New Roman" w:hAnsi="Times New Roman" w:cs="Times New Roman"/>
          <w:sz w:val="24"/>
          <w:szCs w:val="24"/>
        </w:rPr>
        <w:t>F</w:t>
      </w:r>
      <w:r w:rsidR="00142DE8" w:rsidRPr="00142DE8">
        <w:rPr>
          <w:rFonts w:ascii="Times New Roman" w:hAnsi="Times New Roman" w:cs="Times New Roman"/>
          <w:sz w:val="24"/>
          <w:szCs w:val="24"/>
        </w:rPr>
        <w:t>igure 3</w:t>
      </w:r>
      <w:r w:rsidR="00C43372">
        <w:rPr>
          <w:rFonts w:ascii="Times New Roman" w:hAnsi="Times New Roman" w:cs="Times New Roman"/>
          <w:sz w:val="24"/>
          <w:szCs w:val="24"/>
        </w:rPr>
        <w:t>).</w:t>
      </w:r>
      <w:r w:rsidR="00C941BE">
        <w:rPr>
          <w:rFonts w:ascii="Times New Roman" w:hAnsi="Times New Roman" w:cs="Times New Roman"/>
          <w:sz w:val="24"/>
          <w:szCs w:val="24"/>
        </w:rPr>
        <w:t xml:space="preserve"> T</w:t>
      </w:r>
      <w:r w:rsidR="00C43372">
        <w:rPr>
          <w:rFonts w:ascii="Times New Roman" w:hAnsi="Times New Roman" w:cs="Times New Roman"/>
          <w:sz w:val="24"/>
          <w:szCs w:val="24"/>
        </w:rPr>
        <w:t xml:space="preserve">he use of an STL filter over a monthly mean filter provides greater flexibility in what gets defined as a seasonal trend, a climatological trend, and as residuals. Lastly, the threshold level is less influenced by outliers when using the median plus the MAD of the filtered CHL fields over the mean plus the standard deviation of the filtered CHL fields. </w:t>
      </w:r>
    </w:p>
    <w:p w14:paraId="3DC73FCB" w14:textId="5AC9017C" w:rsidR="00CB0122" w:rsidRPr="00C941BE" w:rsidRDefault="00C07C6F" w:rsidP="00C941B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Past research has largely excluded the St</w:t>
      </w:r>
      <w:r w:rsidR="00322395">
        <w:rPr>
          <w:rFonts w:ascii="Times New Roman" w:hAnsi="Times New Roman" w:cs="Times New Roman"/>
          <w:sz w:val="24"/>
          <w:szCs w:val="24"/>
        </w:rPr>
        <w:t>ation</w:t>
      </w:r>
      <w:r w:rsidRPr="003A6DA8">
        <w:rPr>
          <w:rFonts w:ascii="Times New Roman" w:hAnsi="Times New Roman" w:cs="Times New Roman"/>
          <w:sz w:val="24"/>
          <w:szCs w:val="24"/>
        </w:rPr>
        <w:t xml:space="preserve"> ALOHA blooms from their studies</w:t>
      </w:r>
      <w:r w:rsidR="000E6094">
        <w:rPr>
          <w:rFonts w:ascii="Times New Roman" w:hAnsi="Times New Roman" w:cs="Times New Roman"/>
          <w:sz w:val="24"/>
          <w:szCs w:val="24"/>
        </w:rPr>
        <w:t xml:space="preserve"> and focused on the 30°N region</w:t>
      </w:r>
      <w:r w:rsidR="006D440F">
        <w:rPr>
          <w:rFonts w:ascii="Times New Roman" w:hAnsi="Times New Roman" w:cs="Times New Roman"/>
          <w:sz w:val="24"/>
          <w:szCs w:val="24"/>
        </w:rPr>
        <w:t xml:space="preserve"> </w:t>
      </w:r>
      <w:r w:rsidR="006D440F">
        <w:rPr>
          <w:rFonts w:ascii="Times New Roman" w:hAnsi="Times New Roman" w:cs="Times New Roman"/>
          <w:sz w:val="24"/>
          <w:szCs w:val="24"/>
        </w:rPr>
        <w:fldChar w:fldCharType="begin">
          <w:fldData xml:space="preserve">PEVuZE5vdGU+PENpdGU+PEF1dGhvcj5XaWxzb248L0F1dGhvcj48WWVhcj4yMDAzPC9ZZWFyPjxS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PEVuZE5vdGU+PENpdGU+PEF1dGhvcj5XaWxzb248L0F1dGhvcj48WWVhcj4yMDAzPC9ZZWFyPjxS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6D440F">
        <w:rPr>
          <w:rFonts w:ascii="Times New Roman" w:hAnsi="Times New Roman" w:cs="Times New Roman"/>
          <w:sz w:val="24"/>
          <w:szCs w:val="24"/>
        </w:rPr>
      </w:r>
      <w:r w:rsidR="006D440F">
        <w:rPr>
          <w:rFonts w:ascii="Times New Roman" w:hAnsi="Times New Roman" w:cs="Times New Roman"/>
          <w:sz w:val="24"/>
          <w:szCs w:val="24"/>
        </w:rPr>
        <w:fldChar w:fldCharType="separate"/>
      </w:r>
      <w:r w:rsidR="005248BA">
        <w:rPr>
          <w:rFonts w:ascii="Times New Roman" w:hAnsi="Times New Roman" w:cs="Times New Roman"/>
          <w:noProof/>
          <w:sz w:val="24"/>
          <w:szCs w:val="24"/>
        </w:rPr>
        <w:t>(25-28, 42)</w:t>
      </w:r>
      <w:r w:rsidR="006D440F">
        <w:rPr>
          <w:rFonts w:ascii="Times New Roman" w:hAnsi="Times New Roman" w:cs="Times New Roman"/>
          <w:sz w:val="24"/>
          <w:szCs w:val="24"/>
        </w:rPr>
        <w:fldChar w:fldCharType="end"/>
      </w:r>
      <w:r w:rsidR="006D440F">
        <w:rPr>
          <w:rFonts w:ascii="Times New Roman" w:hAnsi="Times New Roman" w:cs="Times New Roman"/>
          <w:sz w:val="24"/>
          <w:szCs w:val="24"/>
        </w:rPr>
        <w:t xml:space="preserve">. </w:t>
      </w:r>
      <w:r w:rsidRPr="003A6DA8">
        <w:rPr>
          <w:rFonts w:ascii="Times New Roman" w:hAnsi="Times New Roman" w:cs="Times New Roman"/>
          <w:sz w:val="24"/>
          <w:szCs w:val="24"/>
        </w:rPr>
        <w:t xml:space="preserve"> This is </w:t>
      </w:r>
      <w:r w:rsidR="000E6094">
        <w:rPr>
          <w:rFonts w:ascii="Times New Roman" w:hAnsi="Times New Roman" w:cs="Times New Roman"/>
          <w:sz w:val="24"/>
          <w:szCs w:val="24"/>
        </w:rPr>
        <w:t>likely</w:t>
      </w:r>
      <w:r w:rsidRPr="003A6DA8">
        <w:rPr>
          <w:rFonts w:ascii="Times New Roman" w:hAnsi="Times New Roman" w:cs="Times New Roman"/>
          <w:sz w:val="24"/>
          <w:szCs w:val="24"/>
        </w:rPr>
        <w:t xml:space="preserve"> due to </w:t>
      </w:r>
      <w:r w:rsidR="000E6094">
        <w:rPr>
          <w:rFonts w:ascii="Times New Roman" w:hAnsi="Times New Roman" w:cs="Times New Roman"/>
          <w:sz w:val="24"/>
          <w:szCs w:val="24"/>
        </w:rPr>
        <w:t xml:space="preserve">the observation that </w:t>
      </w:r>
      <w:r w:rsidR="00322395">
        <w:rPr>
          <w:rFonts w:ascii="Times New Roman" w:hAnsi="Times New Roman" w:cs="Times New Roman"/>
          <w:sz w:val="24"/>
          <w:szCs w:val="24"/>
        </w:rPr>
        <w:t>Station</w:t>
      </w:r>
      <w:r w:rsidRPr="003A6DA8">
        <w:rPr>
          <w:rFonts w:ascii="Times New Roman" w:hAnsi="Times New Roman" w:cs="Times New Roman"/>
          <w:sz w:val="24"/>
          <w:szCs w:val="24"/>
        </w:rPr>
        <w:t xml:space="preserve"> ALOHA blooms </w:t>
      </w:r>
      <w:r w:rsidR="003F3953">
        <w:rPr>
          <w:rFonts w:ascii="Times New Roman" w:hAnsi="Times New Roman" w:cs="Times New Roman"/>
          <w:sz w:val="24"/>
          <w:szCs w:val="24"/>
        </w:rPr>
        <w:t xml:space="preserve">do not regularly </w:t>
      </w:r>
      <w:r w:rsidRPr="003A6DA8">
        <w:rPr>
          <w:rFonts w:ascii="Times New Roman" w:hAnsi="Times New Roman" w:cs="Times New Roman"/>
          <w:sz w:val="24"/>
          <w:szCs w:val="24"/>
        </w:rPr>
        <w:t>exceed the canonical 0.15 mg</w:t>
      </w:r>
      <w:r w:rsidR="00DC4E5C" w:rsidRPr="003A6DA8">
        <w:rPr>
          <w:rFonts w:ascii="Times New Roman" w:hAnsi="Times New Roman" w:cs="Times New Roman"/>
          <w:sz w:val="24"/>
          <w:szCs w:val="24"/>
        </w:rPr>
        <w:t xml:space="preserve"> </w:t>
      </w:r>
      <w:r w:rsidRPr="003A6DA8">
        <w:rPr>
          <w:rFonts w:ascii="Times New Roman" w:hAnsi="Times New Roman" w:cs="Times New Roman"/>
          <w:sz w:val="24"/>
          <w:szCs w:val="24"/>
        </w:rPr>
        <w:t>m</w:t>
      </w:r>
      <w:r w:rsidR="00DC4E5C" w:rsidRPr="003A6DA8">
        <w:rPr>
          <w:rFonts w:ascii="Times New Roman" w:hAnsi="Times New Roman" w:cs="Times New Roman"/>
          <w:sz w:val="24"/>
          <w:szCs w:val="24"/>
          <w:vertAlign w:val="superscript"/>
        </w:rPr>
        <w:t>-3</w:t>
      </w:r>
      <w:r w:rsidRPr="003A6DA8">
        <w:rPr>
          <w:rFonts w:ascii="Times New Roman" w:hAnsi="Times New Roman" w:cs="Times New Roman"/>
          <w:sz w:val="24"/>
          <w:szCs w:val="24"/>
        </w:rPr>
        <w:t xml:space="preserve"> CHL threshold, even though they occur at a similar size and with similar timing. Although the absolute magnitude of CHL blooms at St</w:t>
      </w:r>
      <w:r w:rsidR="00322395">
        <w:rPr>
          <w:rFonts w:ascii="Times New Roman" w:hAnsi="Times New Roman" w:cs="Times New Roman"/>
          <w:sz w:val="24"/>
          <w:szCs w:val="24"/>
        </w:rPr>
        <w:t>ation</w:t>
      </w:r>
      <w:r w:rsidRPr="003A6DA8">
        <w:rPr>
          <w:rFonts w:ascii="Times New Roman" w:hAnsi="Times New Roman" w:cs="Times New Roman"/>
          <w:sz w:val="24"/>
          <w:szCs w:val="24"/>
        </w:rPr>
        <w:t xml:space="preserve"> ALOHA are lower than that of the </w:t>
      </w:r>
      <w:r w:rsidR="00560DF8">
        <w:rPr>
          <w:rFonts w:ascii="Times New Roman" w:hAnsi="Times New Roman" w:cs="Times New Roman"/>
          <w:sz w:val="24"/>
          <w:szCs w:val="24"/>
        </w:rPr>
        <w:t>30°N</w:t>
      </w:r>
      <w:r w:rsidRPr="003A6DA8">
        <w:rPr>
          <w:rFonts w:ascii="Times New Roman" w:hAnsi="Times New Roman" w:cs="Times New Roman"/>
          <w:sz w:val="24"/>
          <w:szCs w:val="24"/>
        </w:rPr>
        <w:t xml:space="preserve"> blooms, the relative magnitude of CHL blooms found through analyzing climatologically filtered CHL</w:t>
      </w:r>
      <w:r w:rsidR="00DC4E5C"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products are similar, and thus of equal interest for the purpose of this study.</w:t>
      </w:r>
    </w:p>
    <w:p w14:paraId="22627A2C" w14:textId="5BA65F8D" w:rsidR="006B3E72" w:rsidRDefault="006B3E72" w:rsidP="00243834">
      <w:pPr>
        <w:spacing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The methods outlined by Guo et al. </w:t>
      </w:r>
      <w:r w:rsidR="00A34BB8">
        <w:rPr>
          <w:rFonts w:ascii="Times New Roman" w:hAnsi="Times New Roman" w:cs="Times New Roman"/>
          <w:iCs/>
          <w:sz w:val="24"/>
          <w:szCs w:val="24"/>
        </w:rPr>
        <w:fldChar w:fldCharType="begin"/>
      </w:r>
      <w:r w:rsidR="005248BA">
        <w:rPr>
          <w:rFonts w:ascii="Times New Roman" w:hAnsi="Times New Roman" w:cs="Times New Roman"/>
          <w:iCs/>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A34BB8">
        <w:rPr>
          <w:rFonts w:ascii="Times New Roman" w:hAnsi="Times New Roman" w:cs="Times New Roman"/>
          <w:iCs/>
          <w:sz w:val="24"/>
          <w:szCs w:val="24"/>
        </w:rPr>
        <w:fldChar w:fldCharType="separate"/>
      </w:r>
      <w:r w:rsidR="005248BA">
        <w:rPr>
          <w:rFonts w:ascii="Times New Roman" w:hAnsi="Times New Roman" w:cs="Times New Roman"/>
          <w:iCs/>
          <w:noProof/>
          <w:sz w:val="24"/>
          <w:szCs w:val="24"/>
        </w:rPr>
        <w:t>(40)</w:t>
      </w:r>
      <w:r w:rsidR="00A34BB8">
        <w:rPr>
          <w:rFonts w:ascii="Times New Roman" w:hAnsi="Times New Roman" w:cs="Times New Roman"/>
          <w:iCs/>
          <w:sz w:val="24"/>
          <w:szCs w:val="24"/>
        </w:rPr>
        <w:fldChar w:fldCharType="end"/>
      </w:r>
      <w:r w:rsidR="00A34BB8">
        <w:rPr>
          <w:rFonts w:ascii="Times New Roman" w:hAnsi="Times New Roman" w:cs="Times New Roman"/>
          <w:iCs/>
          <w:sz w:val="24"/>
          <w:szCs w:val="24"/>
        </w:rPr>
        <w:t xml:space="preserve"> </w:t>
      </w:r>
      <w:r w:rsidR="00B519F4">
        <w:rPr>
          <w:rFonts w:ascii="Times New Roman" w:hAnsi="Times New Roman" w:cs="Times New Roman"/>
          <w:iCs/>
          <w:sz w:val="24"/>
          <w:szCs w:val="24"/>
        </w:rPr>
        <w:t>illustrates</w:t>
      </w:r>
      <w:r>
        <w:rPr>
          <w:rFonts w:ascii="Times New Roman" w:hAnsi="Times New Roman" w:cs="Times New Roman"/>
          <w:iCs/>
          <w:sz w:val="24"/>
          <w:szCs w:val="24"/>
        </w:rPr>
        <w:t xml:space="preserve"> two methods of defining (sub)mesoscale regions using SLA and FSLE fields</w:t>
      </w:r>
      <w:r w:rsidR="00B519F4">
        <w:rPr>
          <w:rFonts w:ascii="Times New Roman" w:hAnsi="Times New Roman" w:cs="Times New Roman"/>
          <w:iCs/>
          <w:sz w:val="24"/>
          <w:szCs w:val="24"/>
        </w:rPr>
        <w:t xml:space="preserve">: </w:t>
      </w:r>
      <w:r>
        <w:rPr>
          <w:rFonts w:ascii="Times New Roman" w:hAnsi="Times New Roman" w:cs="Times New Roman"/>
          <w:iCs/>
          <w:sz w:val="24"/>
          <w:szCs w:val="24"/>
        </w:rPr>
        <w:t>a threshold method and a k-means clustering method</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The </w:t>
      </w:r>
      <w:r w:rsidR="00B519F4">
        <w:rPr>
          <w:rFonts w:ascii="Times New Roman" w:hAnsi="Times New Roman" w:cs="Times New Roman"/>
          <w:iCs/>
          <w:sz w:val="24"/>
          <w:szCs w:val="24"/>
        </w:rPr>
        <w:t>former</w:t>
      </w:r>
      <w:r>
        <w:rPr>
          <w:rFonts w:ascii="Times New Roman" w:hAnsi="Times New Roman" w:cs="Times New Roman"/>
          <w:iCs/>
          <w:sz w:val="24"/>
          <w:szCs w:val="24"/>
        </w:rPr>
        <w:t xml:space="preserve"> utilizes the mean</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and standard deviation of </w:t>
      </w:r>
      <w:r w:rsidR="00B519F4">
        <w:rPr>
          <w:rFonts w:ascii="Times New Roman" w:hAnsi="Times New Roman" w:cs="Times New Roman"/>
          <w:iCs/>
          <w:sz w:val="24"/>
          <w:szCs w:val="24"/>
        </w:rPr>
        <w:t xml:space="preserve">the </w:t>
      </w:r>
      <w:r>
        <w:rPr>
          <w:rFonts w:ascii="Times New Roman" w:hAnsi="Times New Roman" w:cs="Times New Roman"/>
          <w:iCs/>
          <w:sz w:val="24"/>
          <w:szCs w:val="24"/>
        </w:rPr>
        <w:t xml:space="preserve">SLA and </w:t>
      </w:r>
      <w:r w:rsidR="00B519F4">
        <w:rPr>
          <w:rFonts w:ascii="Times New Roman" w:hAnsi="Times New Roman" w:cs="Times New Roman"/>
          <w:iCs/>
          <w:sz w:val="24"/>
          <w:szCs w:val="24"/>
        </w:rPr>
        <w:t xml:space="preserve">the </w:t>
      </w:r>
      <w:r>
        <w:rPr>
          <w:rFonts w:ascii="Times New Roman" w:hAnsi="Times New Roman" w:cs="Times New Roman"/>
          <w:iCs/>
          <w:sz w:val="24"/>
          <w:szCs w:val="24"/>
        </w:rPr>
        <w:t>FSLE</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as well as the average eddy amplitude derived from eddy tracking data </w:t>
      </w:r>
      <w:r w:rsidR="00B519F4">
        <w:rPr>
          <w:rFonts w:ascii="Times New Roman" w:hAnsi="Times New Roman" w:cs="Times New Roman"/>
          <w:iCs/>
          <w:sz w:val="24"/>
          <w:szCs w:val="24"/>
        </w:rPr>
        <w:t>(</w:t>
      </w:r>
      <w:r>
        <w:rPr>
          <w:rFonts w:ascii="Times New Roman" w:hAnsi="Times New Roman" w:cs="Times New Roman"/>
          <w:iCs/>
          <w:sz w:val="24"/>
          <w:szCs w:val="24"/>
        </w:rPr>
        <w:t>Eddy Ocean Atlas</w:t>
      </w:r>
      <w:r w:rsidR="00B519F4">
        <w:rPr>
          <w:rFonts w:ascii="Times New Roman" w:hAnsi="Times New Roman" w:cs="Times New Roman"/>
          <w:iCs/>
          <w:sz w:val="24"/>
          <w:szCs w:val="24"/>
        </w:rPr>
        <w:t>) to define classification boundaries in FSLE-SLA space (</w:t>
      </w:r>
      <w:r w:rsidR="00B519F4" w:rsidRPr="005248BA">
        <w:rPr>
          <w:rFonts w:ascii="Times New Roman" w:hAnsi="Times New Roman" w:cs="Times New Roman"/>
          <w:iCs/>
          <w:sz w:val="24"/>
          <w:szCs w:val="24"/>
        </w:rPr>
        <w:t xml:space="preserve">Figure </w:t>
      </w:r>
      <w:r w:rsidR="00142DE8" w:rsidRPr="005248BA">
        <w:rPr>
          <w:rFonts w:ascii="Times New Roman" w:hAnsi="Times New Roman" w:cs="Times New Roman"/>
          <w:iCs/>
          <w:sz w:val="24"/>
          <w:szCs w:val="24"/>
        </w:rPr>
        <w:t>4</w:t>
      </w:r>
      <w:r w:rsidR="00B519F4">
        <w:rPr>
          <w:rFonts w:ascii="Times New Roman" w:hAnsi="Times New Roman" w:cs="Times New Roman"/>
          <w:iCs/>
          <w:sz w:val="24"/>
          <w:szCs w:val="24"/>
        </w:rPr>
        <w:t>)</w:t>
      </w:r>
      <w:r>
        <w:rPr>
          <w:rFonts w:ascii="Times New Roman" w:hAnsi="Times New Roman" w:cs="Times New Roman"/>
          <w:iCs/>
          <w:sz w:val="24"/>
          <w:szCs w:val="24"/>
        </w:rPr>
        <w:t xml:space="preserve">. </w:t>
      </w:r>
      <w:r w:rsidR="00243834" w:rsidRPr="00EF7204">
        <w:rPr>
          <w:rFonts w:ascii="Times New Roman" w:hAnsi="Times New Roman" w:cs="Times New Roman"/>
          <w:iCs/>
          <w:sz w:val="24"/>
          <w:szCs w:val="24"/>
        </w:rPr>
        <w:t>T</w:t>
      </w:r>
      <w:r w:rsidR="00BB2FC5" w:rsidRPr="00EF7204">
        <w:rPr>
          <w:rFonts w:ascii="Times New Roman" w:hAnsi="Times New Roman" w:cs="Times New Roman"/>
          <w:iCs/>
          <w:sz w:val="24"/>
          <w:szCs w:val="24"/>
        </w:rPr>
        <w:t xml:space="preserve">he k-means clustering method </w:t>
      </w:r>
      <w:r w:rsidR="00243834" w:rsidRPr="00EF7204">
        <w:rPr>
          <w:rFonts w:ascii="Times New Roman" w:hAnsi="Times New Roman" w:cs="Times New Roman"/>
          <w:iCs/>
          <w:sz w:val="24"/>
          <w:szCs w:val="24"/>
        </w:rPr>
        <w:t>was</w:t>
      </w:r>
      <w:r w:rsidR="00BB2FC5" w:rsidRPr="00EF7204">
        <w:rPr>
          <w:rFonts w:ascii="Times New Roman" w:hAnsi="Times New Roman" w:cs="Times New Roman"/>
          <w:iCs/>
          <w:sz w:val="24"/>
          <w:szCs w:val="24"/>
        </w:rPr>
        <w:t xml:space="preserve"> </w:t>
      </w:r>
      <w:r w:rsidR="00EF7204" w:rsidRPr="00EF7204">
        <w:rPr>
          <w:rFonts w:ascii="Times New Roman" w:hAnsi="Times New Roman" w:cs="Times New Roman"/>
          <w:iCs/>
          <w:sz w:val="24"/>
          <w:szCs w:val="24"/>
        </w:rPr>
        <w:t>chosen</w:t>
      </w:r>
      <w:r w:rsidR="00243834" w:rsidRPr="00EF7204">
        <w:rPr>
          <w:rFonts w:ascii="Times New Roman" w:hAnsi="Times New Roman" w:cs="Times New Roman"/>
          <w:iCs/>
          <w:sz w:val="24"/>
          <w:szCs w:val="24"/>
        </w:rPr>
        <w:t xml:space="preserve"> </w:t>
      </w:r>
      <w:r w:rsidR="00C46188" w:rsidRPr="00EF7204">
        <w:rPr>
          <w:rFonts w:ascii="Times New Roman" w:hAnsi="Times New Roman" w:cs="Times New Roman"/>
          <w:iCs/>
          <w:sz w:val="24"/>
          <w:szCs w:val="24"/>
        </w:rPr>
        <w:t>because it classifies the data points based on their location in FSLE-SLA space</w:t>
      </w:r>
      <w:r w:rsidR="00622C09" w:rsidRPr="00EF7204">
        <w:rPr>
          <w:rFonts w:ascii="Times New Roman" w:hAnsi="Times New Roman" w:cs="Times New Roman"/>
          <w:iCs/>
          <w:sz w:val="24"/>
          <w:szCs w:val="24"/>
        </w:rPr>
        <w:t>,</w:t>
      </w:r>
      <w:r w:rsidR="00C46188" w:rsidRPr="00EF7204">
        <w:rPr>
          <w:rFonts w:ascii="Times New Roman" w:hAnsi="Times New Roman" w:cs="Times New Roman"/>
          <w:iCs/>
          <w:sz w:val="24"/>
          <w:szCs w:val="24"/>
        </w:rPr>
        <w:t xml:space="preserve"> without relying on the average eddy amplitude</w:t>
      </w:r>
      <w:r w:rsidR="00622C09" w:rsidRPr="00EF7204">
        <w:rPr>
          <w:rFonts w:ascii="Times New Roman" w:hAnsi="Times New Roman" w:cs="Times New Roman"/>
          <w:iCs/>
          <w:sz w:val="24"/>
          <w:szCs w:val="24"/>
        </w:rPr>
        <w:t>,</w:t>
      </w:r>
      <w:r w:rsidR="00A33A99" w:rsidRPr="00EF7204">
        <w:rPr>
          <w:rFonts w:ascii="Times New Roman" w:hAnsi="Times New Roman" w:cs="Times New Roman"/>
          <w:iCs/>
          <w:sz w:val="24"/>
          <w:szCs w:val="24"/>
        </w:rPr>
        <w:t xml:space="preserve"> or </w:t>
      </w:r>
      <w:r w:rsidR="00A33A99" w:rsidRPr="00EF7204">
        <w:rPr>
          <w:rFonts w:ascii="Times New Roman" w:hAnsi="Times New Roman" w:cs="Times New Roman"/>
          <w:sz w:val="24"/>
          <w:szCs w:val="24"/>
        </w:rPr>
        <w:t>the need to pre-define SLA and FSLE thresholds</w:t>
      </w:r>
      <w:r w:rsidR="00C46188" w:rsidRPr="00EF7204">
        <w:rPr>
          <w:rFonts w:ascii="Times New Roman" w:hAnsi="Times New Roman" w:cs="Times New Roman"/>
          <w:iCs/>
          <w:sz w:val="24"/>
          <w:szCs w:val="24"/>
        </w:rPr>
        <w:t>.</w:t>
      </w:r>
      <w:r w:rsidR="009561B8" w:rsidRPr="00EF7204">
        <w:rPr>
          <w:rFonts w:ascii="Times New Roman" w:hAnsi="Times New Roman" w:cs="Times New Roman"/>
          <w:iCs/>
          <w:sz w:val="24"/>
          <w:szCs w:val="24"/>
        </w:rPr>
        <w:t xml:space="preserve"> </w:t>
      </w:r>
    </w:p>
    <w:p w14:paraId="03F6C308" w14:textId="158828E3" w:rsidR="00131D1E" w:rsidRDefault="00034600" w:rsidP="00763068">
      <w:pPr>
        <w:spacing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When comparing the positive and negative mesoscale features identified using the k-means cluster method to the outer eddy contours provided by </w:t>
      </w:r>
      <w:commentRangeStart w:id="61"/>
      <w:r>
        <w:rPr>
          <w:rFonts w:ascii="Times New Roman" w:hAnsi="Times New Roman" w:cs="Times New Roman"/>
          <w:iCs/>
          <w:sz w:val="24"/>
          <w:szCs w:val="24"/>
        </w:rPr>
        <w:t>the mesoscale eddy trajectory atlas product (METAP) (</w:t>
      </w:r>
      <w:r w:rsidRPr="00142DE8">
        <w:rPr>
          <w:rFonts w:ascii="Times New Roman" w:hAnsi="Times New Roman" w:cs="Times New Roman"/>
          <w:iCs/>
          <w:sz w:val="24"/>
          <w:szCs w:val="24"/>
        </w:rPr>
        <w:t>F</w:t>
      </w:r>
      <w:r w:rsidR="00142DE8" w:rsidRPr="00142DE8">
        <w:rPr>
          <w:rFonts w:ascii="Times New Roman" w:hAnsi="Times New Roman" w:cs="Times New Roman"/>
          <w:iCs/>
          <w:sz w:val="24"/>
          <w:szCs w:val="24"/>
        </w:rPr>
        <w:t>igure 5</w:t>
      </w:r>
      <w:r w:rsidRPr="00142DE8">
        <w:rPr>
          <w:rFonts w:ascii="Times New Roman" w:hAnsi="Times New Roman" w:cs="Times New Roman"/>
          <w:iCs/>
          <w:sz w:val="24"/>
          <w:szCs w:val="24"/>
        </w:rPr>
        <w:t>),</w:t>
      </w:r>
      <w:r>
        <w:rPr>
          <w:rFonts w:ascii="Times New Roman" w:hAnsi="Times New Roman" w:cs="Times New Roman"/>
          <w:iCs/>
          <w:sz w:val="24"/>
          <w:szCs w:val="24"/>
        </w:rPr>
        <w:t xml:space="preserve"> it can be seen that the k-means method identifies larger, less uniform eddy areas, but overall matches up well with the METAP dataset</w:t>
      </w:r>
      <w:commentRangeEnd w:id="61"/>
      <w:r w:rsidR="008D7DA6">
        <w:rPr>
          <w:rStyle w:val="CommentReference"/>
        </w:rPr>
        <w:commentReference w:id="61"/>
      </w:r>
      <w:r>
        <w:rPr>
          <w:rFonts w:ascii="Times New Roman" w:hAnsi="Times New Roman" w:cs="Times New Roman"/>
          <w:iCs/>
          <w:sz w:val="24"/>
          <w:szCs w:val="24"/>
        </w:rPr>
        <w:t xml:space="preserve">. </w:t>
      </w:r>
      <w:r w:rsidR="00763068">
        <w:rPr>
          <w:rFonts w:ascii="Times New Roman" w:hAnsi="Times New Roman" w:cs="Times New Roman"/>
          <w:iCs/>
          <w:sz w:val="24"/>
          <w:szCs w:val="24"/>
        </w:rPr>
        <w:t>I</w:t>
      </w:r>
      <w:r>
        <w:rPr>
          <w:rFonts w:ascii="Times New Roman" w:hAnsi="Times New Roman" w:cs="Times New Roman"/>
          <w:iCs/>
          <w:sz w:val="24"/>
          <w:szCs w:val="24"/>
        </w:rPr>
        <w:t>t is possible that the</w:t>
      </w:r>
      <w:r w:rsidR="00763068">
        <w:rPr>
          <w:rFonts w:ascii="Times New Roman" w:hAnsi="Times New Roman" w:cs="Times New Roman"/>
          <w:iCs/>
          <w:sz w:val="24"/>
          <w:szCs w:val="24"/>
        </w:rPr>
        <w:t xml:space="preserve"> mesoscale features identified using the k-means cluster method may not incite as strong of a mixing response as the METAP eddy realizations, because they are less uniform. We believe t</w:t>
      </w:r>
      <w:r w:rsidR="00763068" w:rsidRPr="00D635D1">
        <w:rPr>
          <w:rFonts w:ascii="Times New Roman" w:hAnsi="Times New Roman" w:cs="Times New Roman"/>
          <w:iCs/>
          <w:sz w:val="24"/>
          <w:szCs w:val="24"/>
        </w:rPr>
        <w:t xml:space="preserve">hese </w:t>
      </w:r>
      <w:r w:rsidR="00763068">
        <w:rPr>
          <w:rFonts w:ascii="Times New Roman" w:hAnsi="Times New Roman" w:cs="Times New Roman"/>
          <w:iCs/>
          <w:sz w:val="24"/>
          <w:szCs w:val="24"/>
        </w:rPr>
        <w:t>(</w:t>
      </w:r>
      <w:r w:rsidR="00763068" w:rsidRPr="00D635D1">
        <w:rPr>
          <w:rFonts w:ascii="Times New Roman" w:hAnsi="Times New Roman" w:cs="Times New Roman"/>
          <w:iCs/>
          <w:sz w:val="24"/>
          <w:szCs w:val="24"/>
        </w:rPr>
        <w:t>sub</w:t>
      </w:r>
      <w:r w:rsidR="00763068">
        <w:rPr>
          <w:rFonts w:ascii="Times New Roman" w:hAnsi="Times New Roman" w:cs="Times New Roman"/>
          <w:iCs/>
          <w:sz w:val="24"/>
          <w:szCs w:val="24"/>
        </w:rPr>
        <w:t>)</w:t>
      </w:r>
      <w:r w:rsidR="00763068" w:rsidRPr="00D635D1">
        <w:rPr>
          <w:rFonts w:ascii="Times New Roman" w:hAnsi="Times New Roman" w:cs="Times New Roman"/>
          <w:iCs/>
          <w:sz w:val="24"/>
          <w:szCs w:val="24"/>
        </w:rPr>
        <w:t xml:space="preserve">mesoscale features can </w:t>
      </w:r>
      <w:r w:rsidR="00763068">
        <w:rPr>
          <w:rFonts w:ascii="Times New Roman" w:hAnsi="Times New Roman" w:cs="Times New Roman"/>
          <w:iCs/>
          <w:sz w:val="24"/>
          <w:szCs w:val="24"/>
        </w:rPr>
        <w:t xml:space="preserve">similarly </w:t>
      </w:r>
      <w:r w:rsidR="00763068" w:rsidRPr="00D635D1">
        <w:rPr>
          <w:rFonts w:ascii="Times New Roman" w:hAnsi="Times New Roman" w:cs="Times New Roman"/>
          <w:iCs/>
          <w:sz w:val="24"/>
          <w:szCs w:val="24"/>
        </w:rPr>
        <w:t>impact mixing, predator-prey dynamics, and nutrient input into the mixed layer.</w:t>
      </w:r>
      <w:r w:rsidR="00763068">
        <w:rPr>
          <w:rFonts w:ascii="Times New Roman" w:hAnsi="Times New Roman" w:cs="Times New Roman"/>
          <w:iCs/>
          <w:sz w:val="24"/>
          <w:szCs w:val="24"/>
        </w:rPr>
        <w:t xml:space="preserve"> </w:t>
      </w:r>
      <w:r w:rsidR="008403E8" w:rsidRPr="00D635D1">
        <w:rPr>
          <w:rFonts w:ascii="Times New Roman" w:hAnsi="Times New Roman" w:cs="Times New Roman"/>
          <w:iCs/>
          <w:sz w:val="24"/>
          <w:szCs w:val="24"/>
        </w:rPr>
        <w:t>Furthermore, CHL maps of the late summer CHL blooms at 30°N and St</w:t>
      </w:r>
      <w:r w:rsidR="00A34BB8">
        <w:rPr>
          <w:rFonts w:ascii="Times New Roman" w:hAnsi="Times New Roman" w:cs="Times New Roman"/>
          <w:iCs/>
          <w:sz w:val="24"/>
          <w:szCs w:val="24"/>
        </w:rPr>
        <w:t>ation</w:t>
      </w:r>
      <w:r w:rsidR="008403E8" w:rsidRPr="00D635D1">
        <w:rPr>
          <w:rFonts w:ascii="Times New Roman" w:hAnsi="Times New Roman" w:cs="Times New Roman"/>
          <w:iCs/>
          <w:sz w:val="24"/>
          <w:szCs w:val="24"/>
        </w:rPr>
        <w:t xml:space="preserve"> ALOHA </w:t>
      </w:r>
      <w:r w:rsidR="000171BC">
        <w:rPr>
          <w:rFonts w:ascii="Times New Roman" w:hAnsi="Times New Roman" w:cs="Times New Roman"/>
          <w:iCs/>
          <w:sz w:val="24"/>
          <w:szCs w:val="24"/>
        </w:rPr>
        <w:t xml:space="preserve">visually </w:t>
      </w:r>
      <w:r w:rsidR="008403E8" w:rsidRPr="00D635D1">
        <w:rPr>
          <w:rFonts w:ascii="Times New Roman" w:hAnsi="Times New Roman" w:cs="Times New Roman"/>
          <w:iCs/>
          <w:sz w:val="24"/>
          <w:szCs w:val="24"/>
        </w:rPr>
        <w:t>appear to be associated with sub</w:t>
      </w:r>
      <w:r w:rsidR="00763068">
        <w:rPr>
          <w:rFonts w:ascii="Times New Roman" w:hAnsi="Times New Roman" w:cs="Times New Roman"/>
          <w:iCs/>
          <w:sz w:val="24"/>
          <w:szCs w:val="24"/>
        </w:rPr>
        <w:t>-</w:t>
      </w:r>
      <w:r w:rsidR="008403E8" w:rsidRPr="00D635D1">
        <w:rPr>
          <w:rFonts w:ascii="Times New Roman" w:hAnsi="Times New Roman" w:cs="Times New Roman"/>
          <w:iCs/>
          <w:sz w:val="24"/>
          <w:szCs w:val="24"/>
        </w:rPr>
        <w:t>mesoscale features</w:t>
      </w:r>
      <w:r w:rsidR="00763068">
        <w:rPr>
          <w:rFonts w:ascii="Times New Roman" w:hAnsi="Times New Roman" w:cs="Times New Roman"/>
          <w:iCs/>
          <w:sz w:val="24"/>
          <w:szCs w:val="24"/>
        </w:rPr>
        <w:t xml:space="preserve"> (</w:t>
      </w:r>
      <w:r w:rsidR="00763068" w:rsidRPr="00763068">
        <w:rPr>
          <w:rFonts w:ascii="Times New Roman" w:hAnsi="Times New Roman" w:cs="Times New Roman"/>
          <w:iCs/>
          <w:sz w:val="24"/>
          <w:szCs w:val="24"/>
          <w:highlight w:val="yellow"/>
        </w:rPr>
        <w:t>F</w:t>
      </w:r>
      <w:r w:rsidR="00142DE8">
        <w:rPr>
          <w:rFonts w:ascii="Times New Roman" w:hAnsi="Times New Roman" w:cs="Times New Roman"/>
          <w:iCs/>
          <w:sz w:val="24"/>
          <w:szCs w:val="24"/>
          <w:highlight w:val="yellow"/>
        </w:rPr>
        <w:t>igure 1, 3</w:t>
      </w:r>
      <w:r w:rsidR="00763068">
        <w:rPr>
          <w:rFonts w:ascii="Times New Roman" w:hAnsi="Times New Roman" w:cs="Times New Roman"/>
          <w:iCs/>
          <w:sz w:val="24"/>
          <w:szCs w:val="24"/>
        </w:rPr>
        <w:t>)</w:t>
      </w:r>
      <w:r w:rsidR="008403E8" w:rsidRPr="00D635D1">
        <w:rPr>
          <w:rFonts w:ascii="Times New Roman" w:hAnsi="Times New Roman" w:cs="Times New Roman"/>
          <w:iCs/>
          <w:sz w:val="24"/>
          <w:szCs w:val="24"/>
        </w:rPr>
        <w:t>.</w:t>
      </w:r>
      <w:r w:rsidR="008403E8">
        <w:rPr>
          <w:rFonts w:ascii="Times New Roman" w:hAnsi="Times New Roman" w:cs="Times New Roman"/>
          <w:iCs/>
          <w:sz w:val="24"/>
          <w:szCs w:val="24"/>
        </w:rPr>
        <w:t xml:space="preserve"> </w:t>
      </w:r>
      <w:r w:rsidR="00CB0122" w:rsidRPr="00D635D1">
        <w:rPr>
          <w:rFonts w:ascii="Times New Roman" w:hAnsi="Times New Roman" w:cs="Times New Roman"/>
          <w:iCs/>
          <w:sz w:val="24"/>
          <w:szCs w:val="24"/>
        </w:rPr>
        <w:t xml:space="preserve">For the purpose of identifying possible physical drivers of blooms in these regions, we find it important to </w:t>
      </w:r>
      <w:r w:rsidR="00763068">
        <w:rPr>
          <w:rFonts w:ascii="Times New Roman" w:hAnsi="Times New Roman" w:cs="Times New Roman"/>
          <w:iCs/>
          <w:sz w:val="24"/>
          <w:szCs w:val="24"/>
        </w:rPr>
        <w:t xml:space="preserve">employ a method that simultaneously </w:t>
      </w:r>
      <w:r w:rsidR="00CB0122" w:rsidRPr="00D635D1">
        <w:rPr>
          <w:rFonts w:ascii="Times New Roman" w:hAnsi="Times New Roman" w:cs="Times New Roman"/>
          <w:iCs/>
          <w:sz w:val="24"/>
          <w:szCs w:val="24"/>
        </w:rPr>
        <w:t>determine</w:t>
      </w:r>
      <w:r w:rsidR="00763068">
        <w:rPr>
          <w:rFonts w:ascii="Times New Roman" w:hAnsi="Times New Roman" w:cs="Times New Roman"/>
          <w:iCs/>
          <w:sz w:val="24"/>
          <w:szCs w:val="24"/>
        </w:rPr>
        <w:t>s</w:t>
      </w:r>
      <w:r w:rsidR="00CB0122" w:rsidRPr="00D635D1">
        <w:rPr>
          <w:rFonts w:ascii="Times New Roman" w:hAnsi="Times New Roman" w:cs="Times New Roman"/>
          <w:iCs/>
          <w:sz w:val="24"/>
          <w:szCs w:val="24"/>
        </w:rPr>
        <w:t xml:space="preserve"> the association of CHL anomalies to </w:t>
      </w:r>
      <w:r w:rsidR="00763068">
        <w:rPr>
          <w:rFonts w:ascii="Times New Roman" w:hAnsi="Times New Roman" w:cs="Times New Roman"/>
          <w:iCs/>
          <w:sz w:val="24"/>
          <w:szCs w:val="24"/>
        </w:rPr>
        <w:t xml:space="preserve">both mesoscale eddy features and </w:t>
      </w:r>
      <w:r w:rsidR="00CB0122" w:rsidRPr="00D635D1">
        <w:rPr>
          <w:rFonts w:ascii="Times New Roman" w:hAnsi="Times New Roman" w:cs="Times New Roman"/>
          <w:iCs/>
          <w:sz w:val="24"/>
          <w:szCs w:val="24"/>
        </w:rPr>
        <w:t>sub</w:t>
      </w:r>
      <w:r w:rsidR="00763068">
        <w:rPr>
          <w:rFonts w:ascii="Times New Roman" w:hAnsi="Times New Roman" w:cs="Times New Roman"/>
          <w:iCs/>
          <w:sz w:val="24"/>
          <w:szCs w:val="24"/>
        </w:rPr>
        <w:t>-</w:t>
      </w:r>
      <w:r w:rsidR="00CB0122" w:rsidRPr="00D635D1">
        <w:rPr>
          <w:rFonts w:ascii="Times New Roman" w:hAnsi="Times New Roman" w:cs="Times New Roman"/>
          <w:iCs/>
          <w:sz w:val="24"/>
          <w:szCs w:val="24"/>
        </w:rPr>
        <w:t xml:space="preserve">mesoscale </w:t>
      </w:r>
      <w:r w:rsidR="00763068">
        <w:rPr>
          <w:rFonts w:ascii="Times New Roman" w:hAnsi="Times New Roman" w:cs="Times New Roman"/>
          <w:iCs/>
          <w:sz w:val="24"/>
          <w:szCs w:val="24"/>
        </w:rPr>
        <w:t xml:space="preserve">frontal </w:t>
      </w:r>
      <w:r w:rsidR="00CB0122" w:rsidRPr="00D635D1">
        <w:rPr>
          <w:rFonts w:ascii="Times New Roman" w:hAnsi="Times New Roman" w:cs="Times New Roman"/>
          <w:iCs/>
          <w:sz w:val="24"/>
          <w:szCs w:val="24"/>
        </w:rPr>
        <w:t xml:space="preserve">features. </w:t>
      </w:r>
    </w:p>
    <w:p w14:paraId="44F6B66C" w14:textId="30DECBDA" w:rsidR="001842F2" w:rsidRDefault="00397100" w:rsidP="001842F2">
      <w:pPr>
        <w:spacing w:line="480" w:lineRule="auto"/>
        <w:ind w:firstLine="720"/>
        <w:jc w:val="both"/>
        <w:rPr>
          <w:rFonts w:ascii="Times New Roman" w:hAnsi="Times New Roman" w:cs="Times New Roman"/>
          <w:sz w:val="24"/>
          <w:szCs w:val="24"/>
        </w:rPr>
      </w:pPr>
      <w:commentRangeStart w:id="62"/>
      <w:r>
        <w:rPr>
          <w:rFonts w:ascii="Times New Roman" w:hAnsi="Times New Roman" w:cs="Times New Roman"/>
          <w:sz w:val="24"/>
          <w:szCs w:val="24"/>
        </w:rPr>
        <w:t>T</w:t>
      </w:r>
      <w:r w:rsidR="001842F2" w:rsidRPr="003A6DA8">
        <w:rPr>
          <w:rFonts w:ascii="Times New Roman" w:hAnsi="Times New Roman" w:cs="Times New Roman"/>
          <w:sz w:val="24"/>
          <w:szCs w:val="24"/>
        </w:rPr>
        <w:t>here is a significant correlation to meso-submesoscale features within years at St</w:t>
      </w:r>
      <w:r w:rsidR="00322395">
        <w:rPr>
          <w:rFonts w:ascii="Times New Roman" w:hAnsi="Times New Roman" w:cs="Times New Roman"/>
          <w:sz w:val="24"/>
          <w:szCs w:val="24"/>
        </w:rPr>
        <w:t>ation</w:t>
      </w:r>
      <w:r w:rsidR="001842F2" w:rsidRPr="003A6DA8">
        <w:rPr>
          <w:rFonts w:ascii="Times New Roman" w:hAnsi="Times New Roman" w:cs="Times New Roman"/>
          <w:sz w:val="24"/>
          <w:szCs w:val="24"/>
        </w:rPr>
        <w:t xml:space="preserve"> ALOHA, </w:t>
      </w:r>
      <w:r w:rsidR="001842F2">
        <w:rPr>
          <w:rFonts w:ascii="Times New Roman" w:hAnsi="Times New Roman" w:cs="Times New Roman"/>
          <w:sz w:val="24"/>
          <w:szCs w:val="24"/>
        </w:rPr>
        <w:t xml:space="preserve">but </w:t>
      </w:r>
      <w:r w:rsidR="001842F2" w:rsidRPr="003A6DA8">
        <w:rPr>
          <w:rFonts w:ascii="Times New Roman" w:hAnsi="Times New Roman" w:cs="Times New Roman"/>
          <w:sz w:val="24"/>
          <w:szCs w:val="24"/>
        </w:rPr>
        <w:t xml:space="preserve">there is no </w:t>
      </w:r>
      <w:r w:rsidR="001842F2">
        <w:rPr>
          <w:rFonts w:ascii="Times New Roman" w:hAnsi="Times New Roman" w:cs="Times New Roman"/>
          <w:sz w:val="24"/>
          <w:szCs w:val="24"/>
        </w:rPr>
        <w:t xml:space="preserve">apparent </w:t>
      </w:r>
      <w:r w:rsidR="001842F2" w:rsidRPr="003A6DA8">
        <w:rPr>
          <w:rFonts w:ascii="Times New Roman" w:hAnsi="Times New Roman" w:cs="Times New Roman"/>
          <w:sz w:val="24"/>
          <w:szCs w:val="24"/>
        </w:rPr>
        <w:t xml:space="preserve">pattern of </w:t>
      </w:r>
      <w:r w:rsidR="001842F2">
        <w:rPr>
          <w:rFonts w:ascii="Times New Roman" w:hAnsi="Times New Roman" w:cs="Times New Roman"/>
          <w:sz w:val="24"/>
          <w:szCs w:val="24"/>
        </w:rPr>
        <w:t>correlation</w:t>
      </w:r>
      <w:r w:rsidR="001842F2" w:rsidRPr="003A6DA8">
        <w:rPr>
          <w:rFonts w:ascii="Times New Roman" w:hAnsi="Times New Roman" w:cs="Times New Roman"/>
          <w:sz w:val="24"/>
          <w:szCs w:val="24"/>
        </w:rPr>
        <w:t xml:space="preserve"> </w:t>
      </w:r>
      <w:r w:rsidR="001842F2">
        <w:rPr>
          <w:rFonts w:ascii="Times New Roman" w:hAnsi="Times New Roman" w:cs="Times New Roman"/>
          <w:sz w:val="24"/>
          <w:szCs w:val="24"/>
        </w:rPr>
        <w:t xml:space="preserve">between </w:t>
      </w:r>
      <w:r w:rsidR="001842F2" w:rsidRPr="003A6DA8">
        <w:rPr>
          <w:rFonts w:ascii="Times New Roman" w:hAnsi="Times New Roman" w:cs="Times New Roman"/>
          <w:sz w:val="24"/>
          <w:szCs w:val="24"/>
        </w:rPr>
        <w:t>year</w:t>
      </w:r>
      <w:r w:rsidR="001842F2">
        <w:rPr>
          <w:rFonts w:ascii="Times New Roman" w:hAnsi="Times New Roman" w:cs="Times New Roman"/>
          <w:sz w:val="24"/>
          <w:szCs w:val="24"/>
        </w:rPr>
        <w:t>s</w:t>
      </w:r>
      <w:commentRangeEnd w:id="62"/>
      <w:r w:rsidR="008D7DA6">
        <w:rPr>
          <w:rStyle w:val="CommentReference"/>
        </w:rPr>
        <w:commentReference w:id="62"/>
      </w:r>
      <w:r w:rsidR="001842F2" w:rsidRPr="003A6DA8">
        <w:rPr>
          <w:rFonts w:ascii="Times New Roman" w:hAnsi="Times New Roman" w:cs="Times New Roman"/>
          <w:sz w:val="24"/>
          <w:szCs w:val="24"/>
        </w:rPr>
        <w:t>. It is unlikely then that the blooms at St</w:t>
      </w:r>
      <w:r w:rsidR="00322395">
        <w:rPr>
          <w:rFonts w:ascii="Times New Roman" w:hAnsi="Times New Roman" w:cs="Times New Roman"/>
          <w:sz w:val="24"/>
          <w:szCs w:val="24"/>
        </w:rPr>
        <w:t>ation</w:t>
      </w:r>
      <w:r w:rsidR="001842F2" w:rsidRPr="003A6DA8">
        <w:rPr>
          <w:rFonts w:ascii="Times New Roman" w:hAnsi="Times New Roman" w:cs="Times New Roman"/>
          <w:sz w:val="24"/>
          <w:szCs w:val="24"/>
        </w:rPr>
        <w:t xml:space="preserve"> ALOHA </w:t>
      </w:r>
      <w:r w:rsidR="001842F2">
        <w:rPr>
          <w:rFonts w:ascii="Times New Roman" w:hAnsi="Times New Roman" w:cs="Times New Roman"/>
          <w:sz w:val="24"/>
          <w:szCs w:val="24"/>
        </w:rPr>
        <w:t>and 30</w:t>
      </w:r>
      <w:r w:rsidR="00A34BB8">
        <w:rPr>
          <w:rFonts w:ascii="Times New Roman" w:hAnsi="Times New Roman" w:cs="Times New Roman"/>
          <w:sz w:val="24"/>
          <w:szCs w:val="24"/>
        </w:rPr>
        <w:t>°</w:t>
      </w:r>
      <w:r w:rsidR="001842F2">
        <w:rPr>
          <w:rFonts w:ascii="Times New Roman" w:hAnsi="Times New Roman" w:cs="Times New Roman"/>
          <w:sz w:val="24"/>
          <w:szCs w:val="24"/>
        </w:rPr>
        <w:t xml:space="preserve">N </w:t>
      </w:r>
      <w:r w:rsidR="001842F2" w:rsidRPr="003A6DA8">
        <w:rPr>
          <w:rFonts w:ascii="Times New Roman" w:hAnsi="Times New Roman" w:cs="Times New Roman"/>
          <w:sz w:val="24"/>
          <w:szCs w:val="24"/>
        </w:rPr>
        <w:t>are driven by one predominant factor, but rather a conglomerate of drivers whose component</w:t>
      </w:r>
      <w:r w:rsidR="001842F2">
        <w:rPr>
          <w:rFonts w:ascii="Times New Roman" w:hAnsi="Times New Roman" w:cs="Times New Roman"/>
          <w:sz w:val="24"/>
          <w:szCs w:val="24"/>
        </w:rPr>
        <w:t>s</w:t>
      </w:r>
      <w:r w:rsidR="001842F2" w:rsidRPr="003A6DA8">
        <w:rPr>
          <w:rFonts w:ascii="Times New Roman" w:hAnsi="Times New Roman" w:cs="Times New Roman"/>
          <w:sz w:val="24"/>
          <w:szCs w:val="24"/>
        </w:rPr>
        <w:t xml:space="preserve"> changes from year to year. </w:t>
      </w:r>
      <w:r w:rsidR="001842F2">
        <w:rPr>
          <w:rFonts w:ascii="Times New Roman" w:hAnsi="Times New Roman" w:cs="Times New Roman"/>
          <w:sz w:val="24"/>
          <w:szCs w:val="24"/>
        </w:rPr>
        <w:t>T</w:t>
      </w:r>
      <w:r w:rsidR="001842F2" w:rsidRPr="003A6DA8">
        <w:rPr>
          <w:rFonts w:ascii="Times New Roman" w:hAnsi="Times New Roman" w:cs="Times New Roman"/>
          <w:sz w:val="24"/>
          <w:szCs w:val="24"/>
        </w:rPr>
        <w:t>here is a</w:t>
      </w:r>
      <w:r w:rsidR="001842F2">
        <w:rPr>
          <w:rFonts w:ascii="Times New Roman" w:hAnsi="Times New Roman" w:cs="Times New Roman"/>
          <w:sz w:val="24"/>
          <w:szCs w:val="24"/>
        </w:rPr>
        <w:t xml:space="preserve"> </w:t>
      </w:r>
      <w:r w:rsidR="001842F2" w:rsidRPr="003A6DA8">
        <w:rPr>
          <w:rFonts w:ascii="Times New Roman" w:hAnsi="Times New Roman" w:cs="Times New Roman"/>
          <w:sz w:val="24"/>
          <w:szCs w:val="24"/>
        </w:rPr>
        <w:t xml:space="preserve">correlation </w:t>
      </w:r>
      <w:r w:rsidR="001842F2">
        <w:rPr>
          <w:rFonts w:ascii="Times New Roman" w:hAnsi="Times New Roman" w:cs="Times New Roman"/>
          <w:sz w:val="24"/>
          <w:szCs w:val="24"/>
        </w:rPr>
        <w:t>between</w:t>
      </w:r>
      <w:r w:rsidR="001842F2" w:rsidRPr="003A6DA8">
        <w:rPr>
          <w:rFonts w:ascii="Times New Roman" w:hAnsi="Times New Roman" w:cs="Times New Roman"/>
          <w:sz w:val="24"/>
          <w:szCs w:val="24"/>
        </w:rPr>
        <w:t xml:space="preserve"> CHL anomalies </w:t>
      </w:r>
      <w:r w:rsidR="001842F2">
        <w:rPr>
          <w:rFonts w:ascii="Times New Roman" w:hAnsi="Times New Roman" w:cs="Times New Roman"/>
          <w:sz w:val="24"/>
          <w:szCs w:val="24"/>
        </w:rPr>
        <w:t>and</w:t>
      </w:r>
      <w:r w:rsidR="001842F2" w:rsidRPr="003A6DA8">
        <w:rPr>
          <w:rFonts w:ascii="Times New Roman" w:hAnsi="Times New Roman" w:cs="Times New Roman"/>
          <w:sz w:val="24"/>
          <w:szCs w:val="24"/>
        </w:rPr>
        <w:t xml:space="preserve"> </w:t>
      </w:r>
      <w:r w:rsidR="001842F2">
        <w:rPr>
          <w:rFonts w:ascii="Times New Roman" w:hAnsi="Times New Roman" w:cs="Times New Roman"/>
          <w:sz w:val="24"/>
          <w:szCs w:val="24"/>
        </w:rPr>
        <w:t>positive</w:t>
      </w:r>
      <w:r w:rsidR="001842F2" w:rsidRPr="003A6DA8">
        <w:rPr>
          <w:rFonts w:ascii="Times New Roman" w:hAnsi="Times New Roman" w:cs="Times New Roman"/>
          <w:sz w:val="24"/>
          <w:szCs w:val="24"/>
        </w:rPr>
        <w:t xml:space="preserve"> mesoscale features</w:t>
      </w:r>
      <w:r w:rsidR="001842F2">
        <w:rPr>
          <w:rFonts w:ascii="Times New Roman" w:hAnsi="Times New Roman" w:cs="Times New Roman"/>
          <w:sz w:val="24"/>
          <w:szCs w:val="24"/>
        </w:rPr>
        <w:t xml:space="preserve"> at 30</w:t>
      </w:r>
      <w:r w:rsidR="00A34BB8">
        <w:rPr>
          <w:rFonts w:ascii="Times New Roman" w:hAnsi="Times New Roman" w:cs="Times New Roman"/>
          <w:sz w:val="24"/>
          <w:szCs w:val="24"/>
        </w:rPr>
        <w:t>°</w:t>
      </w:r>
      <w:r w:rsidR="001842F2">
        <w:rPr>
          <w:rFonts w:ascii="Times New Roman" w:hAnsi="Times New Roman" w:cs="Times New Roman"/>
          <w:sz w:val="24"/>
          <w:szCs w:val="24"/>
        </w:rPr>
        <w:t>N for the years 2008 and 2011 (Table 1), and at St</w:t>
      </w:r>
      <w:r w:rsidR="00A34BB8">
        <w:rPr>
          <w:rFonts w:ascii="Times New Roman" w:hAnsi="Times New Roman" w:cs="Times New Roman"/>
          <w:sz w:val="24"/>
          <w:szCs w:val="24"/>
        </w:rPr>
        <w:t>ation</w:t>
      </w:r>
      <w:r w:rsidR="001842F2">
        <w:rPr>
          <w:rFonts w:ascii="Times New Roman" w:hAnsi="Times New Roman" w:cs="Times New Roman"/>
          <w:sz w:val="24"/>
          <w:szCs w:val="24"/>
        </w:rPr>
        <w:t xml:space="preserve"> ALOHA for the years </w:t>
      </w:r>
      <w:r w:rsidR="001842F2">
        <w:rPr>
          <w:rFonts w:ascii="Times New Roman" w:hAnsi="Times New Roman" w:cs="Times New Roman"/>
          <w:sz w:val="24"/>
          <w:szCs w:val="24"/>
        </w:rPr>
        <w:lastRenderedPageBreak/>
        <w:t xml:space="preserve">2005, 2011 and 2018. </w:t>
      </w:r>
      <w:r w:rsidR="001842F2" w:rsidRPr="003A6DA8">
        <w:rPr>
          <w:rFonts w:ascii="Times New Roman" w:hAnsi="Times New Roman" w:cs="Times New Roman"/>
          <w:sz w:val="24"/>
          <w:szCs w:val="24"/>
        </w:rPr>
        <w:t xml:space="preserve">This is consistent with the hypothesis that CHL anomalies are driven by the downwelling of nutrients within anticyclonic eddy cores creating nitrogen deplete surface water and generating a bloom of buoyant nitrogen fixing phytoplankton. </w:t>
      </w:r>
      <w:r w:rsidR="001842F2">
        <w:rPr>
          <w:rFonts w:ascii="Times New Roman" w:hAnsi="Times New Roman" w:cs="Times New Roman"/>
          <w:sz w:val="24"/>
          <w:szCs w:val="24"/>
        </w:rPr>
        <w:t>There is a positive correlation between</w:t>
      </w:r>
      <w:r w:rsidR="001842F2" w:rsidRPr="003A6DA8">
        <w:rPr>
          <w:rFonts w:ascii="Times New Roman" w:hAnsi="Times New Roman" w:cs="Times New Roman"/>
          <w:sz w:val="24"/>
          <w:szCs w:val="24"/>
        </w:rPr>
        <w:t xml:space="preserve"> CHL anomalies</w:t>
      </w:r>
      <w:r w:rsidR="001842F2">
        <w:rPr>
          <w:rFonts w:ascii="Times New Roman" w:hAnsi="Times New Roman" w:cs="Times New Roman"/>
          <w:sz w:val="24"/>
          <w:szCs w:val="24"/>
        </w:rPr>
        <w:t xml:space="preserve"> and positive mesoscale features </w:t>
      </w:r>
      <w:r w:rsidR="001842F2" w:rsidRPr="004B20E2">
        <w:rPr>
          <w:rFonts w:ascii="Times New Roman" w:hAnsi="Times New Roman" w:cs="Times New Roman"/>
          <w:sz w:val="24"/>
          <w:szCs w:val="24"/>
        </w:rPr>
        <w:t>at 30</w:t>
      </w:r>
      <w:r w:rsidR="00A34BB8">
        <w:rPr>
          <w:rFonts w:ascii="Times New Roman" w:hAnsi="Times New Roman" w:cs="Times New Roman"/>
          <w:sz w:val="24"/>
          <w:szCs w:val="24"/>
        </w:rPr>
        <w:t>°</w:t>
      </w:r>
      <w:r w:rsidR="001842F2" w:rsidRPr="004B20E2">
        <w:rPr>
          <w:rFonts w:ascii="Times New Roman" w:hAnsi="Times New Roman" w:cs="Times New Roman"/>
          <w:sz w:val="24"/>
          <w:szCs w:val="24"/>
        </w:rPr>
        <w:t>N</w:t>
      </w:r>
      <w:r>
        <w:rPr>
          <w:rFonts w:ascii="Times New Roman" w:hAnsi="Times New Roman" w:cs="Times New Roman"/>
          <w:sz w:val="24"/>
          <w:szCs w:val="24"/>
        </w:rPr>
        <w:t>,</w:t>
      </w:r>
      <w:r w:rsidR="001842F2" w:rsidRPr="004B20E2">
        <w:rPr>
          <w:rFonts w:ascii="Times New Roman" w:hAnsi="Times New Roman" w:cs="Times New Roman"/>
          <w:sz w:val="24"/>
          <w:szCs w:val="24"/>
        </w:rPr>
        <w:t xml:space="preserve"> for the years 2018 and 2019</w:t>
      </w:r>
      <w:r w:rsidR="001842F2">
        <w:rPr>
          <w:rFonts w:ascii="Times New Roman" w:hAnsi="Times New Roman" w:cs="Times New Roman"/>
          <w:sz w:val="24"/>
          <w:szCs w:val="24"/>
        </w:rPr>
        <w:t xml:space="preserve">. This is consistent with the hypothesis that upwelling at eddy cores transports nitrogen into the surface ocean, from the nitrogen maximum bellow the mixed layer, that ultimately drives phytoplankton blooms. </w:t>
      </w:r>
    </w:p>
    <w:p w14:paraId="47C12EF1" w14:textId="51FFF7D9" w:rsidR="001842F2" w:rsidRDefault="001842F2" w:rsidP="001842F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At St</w:t>
      </w:r>
      <w:r w:rsidR="00A34BB8">
        <w:rPr>
          <w:rFonts w:ascii="Times New Roman" w:hAnsi="Times New Roman" w:cs="Times New Roman"/>
          <w:sz w:val="24"/>
          <w:szCs w:val="24"/>
        </w:rPr>
        <w:t>ation</w:t>
      </w:r>
      <w:r>
        <w:rPr>
          <w:rFonts w:ascii="Times New Roman" w:hAnsi="Times New Roman" w:cs="Times New Roman"/>
          <w:sz w:val="24"/>
          <w:szCs w:val="24"/>
        </w:rPr>
        <w:t xml:space="preserve"> ALOHA in the late summer of 2005 there was a positive association (significant) to positive mesoscale </w:t>
      </w:r>
      <w:r w:rsidRPr="001A205E">
        <w:rPr>
          <w:rFonts w:ascii="Times New Roman" w:hAnsi="Times New Roman" w:cs="Times New Roman"/>
          <w:sz w:val="24"/>
          <w:szCs w:val="24"/>
        </w:rPr>
        <w:t>features. This is consistent with co-occurring shipboard observations of elevated CHL levels within an anti-cyclonic eddy at St</w:t>
      </w:r>
      <w:r w:rsidR="00A34BB8">
        <w:rPr>
          <w:rFonts w:ascii="Times New Roman" w:hAnsi="Times New Roman" w:cs="Times New Roman"/>
          <w:sz w:val="24"/>
          <w:szCs w:val="24"/>
        </w:rPr>
        <w:t>ation</w:t>
      </w:r>
      <w:r w:rsidRPr="001A205E">
        <w:rPr>
          <w:rFonts w:ascii="Times New Roman" w:hAnsi="Times New Roman" w:cs="Times New Roman"/>
          <w:sz w:val="24"/>
          <w:szCs w:val="24"/>
        </w:rPr>
        <w:t xml:space="preserve"> ALOHA in the late summer of 2005</w:t>
      </w:r>
      <w:r w:rsidR="001A205E" w:rsidRPr="001A205E">
        <w:rPr>
          <w:rFonts w:ascii="Times New Roman" w:hAnsi="Times New Roman" w:cs="Times New Roman"/>
          <w:sz w:val="24"/>
          <w:szCs w:val="24"/>
        </w:rPr>
        <w:t xml:space="preserve"> </w:t>
      </w:r>
      <w:r w:rsidR="001A205E" w:rsidRPr="001A205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&lt;EndNote&gt;&lt;Cite&gt;&lt;Author&gt;Fong&lt;/Author&gt;&lt;Year&gt;2008&lt;/Year&gt;&lt;RecNum&gt;65&lt;/RecNum&gt;&lt;DisplayText&gt;(20)&lt;/DisplayText&gt;&lt;record&gt;&lt;rec-number&gt;65&lt;/rec-number&gt;&lt;foreign-keys&gt;&lt;key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EndNote&gt;</w:instrText>
      </w:r>
      <w:r w:rsidR="001A205E" w:rsidRPr="001A205E">
        <w:rPr>
          <w:rFonts w:ascii="Times New Roman" w:hAnsi="Times New Roman" w:cs="Times New Roman"/>
          <w:sz w:val="24"/>
          <w:szCs w:val="24"/>
        </w:rPr>
        <w:fldChar w:fldCharType="separate"/>
      </w:r>
      <w:r w:rsidR="005248BA">
        <w:rPr>
          <w:rFonts w:ascii="Times New Roman" w:hAnsi="Times New Roman" w:cs="Times New Roman"/>
          <w:noProof/>
          <w:sz w:val="24"/>
          <w:szCs w:val="24"/>
        </w:rPr>
        <w:t>(20)</w:t>
      </w:r>
      <w:r w:rsidR="001A205E" w:rsidRPr="001A205E">
        <w:rPr>
          <w:rFonts w:ascii="Times New Roman" w:hAnsi="Times New Roman" w:cs="Times New Roman"/>
          <w:sz w:val="24"/>
          <w:szCs w:val="24"/>
        </w:rPr>
        <w:fldChar w:fldCharType="end"/>
      </w:r>
      <w:r w:rsidR="001A205E" w:rsidRPr="001A205E">
        <w:rPr>
          <w:rFonts w:ascii="Times New Roman" w:hAnsi="Times New Roman" w:cs="Times New Roman"/>
          <w:sz w:val="24"/>
          <w:szCs w:val="24"/>
        </w:rPr>
        <w:t xml:space="preserve">. </w:t>
      </w:r>
      <w:r>
        <w:rPr>
          <w:rFonts w:ascii="Times New Roman" w:hAnsi="Times New Roman" w:cs="Times New Roman"/>
          <w:sz w:val="24"/>
          <w:szCs w:val="24"/>
        </w:rPr>
        <w:t>Wilson</w:t>
      </w:r>
      <w:r w:rsidR="00A34BB8">
        <w:rPr>
          <w:rFonts w:ascii="Times New Roman" w:hAnsi="Times New Roman" w:cs="Times New Roman"/>
          <w:sz w:val="24"/>
          <w:szCs w:val="24"/>
        </w:rPr>
        <w:t xml:space="preserve"> </w:t>
      </w:r>
      <w:r w:rsidR="005248B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&lt;EndNote&gt;&lt;Cite&gt;&lt;Author&gt;Wilson&lt;/Author&gt;&lt;Year&gt;2011&lt;/Year&gt;&lt;RecNum&gt;12&lt;/RecNum&gt;&lt;DisplayText&gt;(27)&lt;/DisplayText&gt;&lt;record&gt;&lt;rec-number&gt;12&lt;/rec-number&gt;&lt;foreign-keys&gt;&lt;key app="EN" db-id="sddfvez20w2x5tedw0a5x2x5fr02psvpvd0s" timestamp="1632364905"&gt;12&lt;/key&gt;&lt;/foreign-keys&gt;&lt;ref-type name="Journal Article"&gt;17&lt;/ref-type&gt;&lt;contributors&gt;&lt;authors&gt;&lt;author&gt;Wilson, Cara&lt;/author&gt;&lt;/authors&gt;&lt;/contributors&gt;&lt;titles&gt;&lt;title&gt;Chlorophyll Anomalies along the Critical Latitude at 30°N in the NE Pacific.&lt;/title&gt;&lt;secondary-title&gt;Geophysical Research Letters&lt;/secondary-title&gt;&lt;/titles&gt;&lt;periodical&gt;&lt;full-title&gt;Geophysical Research Letters&lt;/full-title&gt;&lt;/periodical&gt;&lt;volume&gt;38&lt;/volume&gt;&lt;num-vols&gt;15&lt;/num-vols&gt;&lt;dates&gt;&lt;year&gt;2011&lt;/year&gt;&lt;/dates&gt;&lt;urls&gt;&lt;/urls&gt;&lt;electronic-resource-num&gt;10.1029/2011gl048210&lt;/electronic-resource-num&gt;&lt;/record&gt;&lt;/Cite&gt;&lt;/EndNote&gt;</w:instrText>
      </w:r>
      <w:r w:rsidR="005248BA">
        <w:rPr>
          <w:rFonts w:ascii="Times New Roman" w:hAnsi="Times New Roman" w:cs="Times New Roman"/>
          <w:sz w:val="24"/>
          <w:szCs w:val="24"/>
        </w:rPr>
        <w:fldChar w:fldCharType="separate"/>
      </w:r>
      <w:r w:rsidR="005248BA">
        <w:rPr>
          <w:rFonts w:ascii="Times New Roman" w:hAnsi="Times New Roman" w:cs="Times New Roman"/>
          <w:noProof/>
          <w:sz w:val="24"/>
          <w:szCs w:val="24"/>
        </w:rPr>
        <w:t>(27)</w:t>
      </w:r>
      <w:r w:rsidR="005248BA">
        <w:rPr>
          <w:rFonts w:ascii="Times New Roman" w:hAnsi="Times New Roman" w:cs="Times New Roman"/>
          <w:sz w:val="24"/>
          <w:szCs w:val="24"/>
        </w:rPr>
        <w:fldChar w:fldCharType="end"/>
      </w:r>
      <w:r w:rsidR="005248BA">
        <w:rPr>
          <w:rFonts w:ascii="Times New Roman" w:hAnsi="Times New Roman" w:cs="Times New Roman"/>
          <w:sz w:val="24"/>
          <w:szCs w:val="24"/>
        </w:rPr>
        <w:t xml:space="preserve"> </w:t>
      </w:r>
      <w:r>
        <w:rPr>
          <w:rFonts w:ascii="Times New Roman" w:hAnsi="Times New Roman" w:cs="Times New Roman"/>
          <w:sz w:val="24"/>
          <w:szCs w:val="24"/>
        </w:rPr>
        <w:t>sampled a CHL bloom within the 30</w:t>
      </w:r>
      <w:r w:rsidR="00A34BB8">
        <w:rPr>
          <w:rFonts w:ascii="Times New Roman" w:hAnsi="Times New Roman" w:cs="Times New Roman"/>
          <w:sz w:val="24"/>
          <w:szCs w:val="24"/>
        </w:rPr>
        <w:t>°</w:t>
      </w:r>
      <w:r>
        <w:rPr>
          <w:rFonts w:ascii="Times New Roman" w:hAnsi="Times New Roman" w:cs="Times New Roman"/>
          <w:sz w:val="24"/>
          <w:szCs w:val="24"/>
        </w:rPr>
        <w:t xml:space="preserve">N study region during the late summer months of 2008 and an increase in pennate diatoms and a deepening of the mixed layer was </w:t>
      </w:r>
      <w:r w:rsidR="00A34BB8">
        <w:rPr>
          <w:rFonts w:ascii="Times New Roman" w:hAnsi="Times New Roman" w:cs="Times New Roman"/>
          <w:sz w:val="24"/>
          <w:szCs w:val="24"/>
        </w:rPr>
        <w:t>observed</w:t>
      </w:r>
      <w:r w:rsidR="00BB4127">
        <w:rPr>
          <w:rFonts w:ascii="Times New Roman" w:hAnsi="Times New Roman" w:cs="Times New Roman"/>
          <w:sz w:val="24"/>
          <w:szCs w:val="24"/>
        </w:rPr>
        <w:t xml:space="preserve">. </w:t>
      </w:r>
      <w:r>
        <w:rPr>
          <w:rFonts w:ascii="Times New Roman" w:hAnsi="Times New Roman" w:cs="Times New Roman"/>
          <w:sz w:val="24"/>
          <w:szCs w:val="24"/>
        </w:rPr>
        <w:t xml:space="preserve">Concurrently we found that the 2008 bloom was associated with negative mesoscale features, which are typically associated with regions of downwelling that can cause a deepening of the mixed layer. </w:t>
      </w:r>
    </w:p>
    <w:p w14:paraId="5932A7FE" w14:textId="3E6BF9CE" w:rsidR="001842F2" w:rsidRDefault="001842F2" w:rsidP="001842F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While none of the blooms that occurred at St</w:t>
      </w:r>
      <w:r w:rsidR="00A34BB8">
        <w:rPr>
          <w:rFonts w:ascii="Times New Roman" w:hAnsi="Times New Roman" w:cs="Times New Roman"/>
          <w:sz w:val="24"/>
          <w:szCs w:val="24"/>
        </w:rPr>
        <w:t>ation</w:t>
      </w:r>
      <w:r>
        <w:rPr>
          <w:rFonts w:ascii="Times New Roman" w:hAnsi="Times New Roman" w:cs="Times New Roman"/>
          <w:sz w:val="24"/>
          <w:szCs w:val="24"/>
        </w:rPr>
        <w:t xml:space="preserve"> ALOHA appear to have a positive association to negative mesoscale features, the possibility that blooms are driven by cyclonic eddy dynamics within this region cannot be ruled out. The percent associations reported in Table 1 are bulk results, and do not account for temporal effects. The associations of each (sub)mesoscale region are time average over the lifecycle of the bloom, and it is possible that the effects of strong (sub)mesoscale associations that momentarily occur are under reported. </w:t>
      </w:r>
    </w:p>
    <w:p w14:paraId="3E805C83" w14:textId="13243695" w:rsidR="00B53B44" w:rsidRDefault="00B111FA" w:rsidP="00B111F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1E123C">
        <w:rPr>
          <w:rFonts w:ascii="Times New Roman" w:hAnsi="Times New Roman" w:cs="Times New Roman"/>
          <w:sz w:val="24"/>
          <w:szCs w:val="24"/>
        </w:rPr>
        <w:t>Describing</w:t>
      </w:r>
      <w:r>
        <w:rPr>
          <w:rFonts w:ascii="Times New Roman" w:hAnsi="Times New Roman" w:cs="Times New Roman"/>
          <w:sz w:val="24"/>
          <w:szCs w:val="24"/>
        </w:rPr>
        <w:t xml:space="preserve"> the association to (sub)mesoscale features in this way is </w:t>
      </w:r>
      <w:r w:rsidR="00146DB4">
        <w:rPr>
          <w:rFonts w:ascii="Times New Roman" w:hAnsi="Times New Roman" w:cs="Times New Roman"/>
          <w:sz w:val="24"/>
          <w:szCs w:val="24"/>
        </w:rPr>
        <w:t>useful,</w:t>
      </w:r>
      <w:r w:rsidR="001E123C">
        <w:rPr>
          <w:rFonts w:ascii="Times New Roman" w:hAnsi="Times New Roman" w:cs="Times New Roman"/>
          <w:sz w:val="24"/>
          <w:szCs w:val="24"/>
        </w:rPr>
        <w:t xml:space="preserve"> but</w:t>
      </w:r>
      <w:r>
        <w:rPr>
          <w:rFonts w:ascii="Times New Roman" w:hAnsi="Times New Roman" w:cs="Times New Roman"/>
          <w:sz w:val="24"/>
          <w:szCs w:val="24"/>
        </w:rPr>
        <w:t xml:space="preserve"> it is important to </w:t>
      </w:r>
      <w:r w:rsidR="00F4470D">
        <w:rPr>
          <w:rFonts w:ascii="Times New Roman" w:hAnsi="Times New Roman" w:cs="Times New Roman"/>
          <w:sz w:val="24"/>
          <w:szCs w:val="24"/>
        </w:rPr>
        <w:t>note</w:t>
      </w:r>
      <w:r>
        <w:rPr>
          <w:rFonts w:ascii="Times New Roman" w:hAnsi="Times New Roman" w:cs="Times New Roman"/>
          <w:sz w:val="24"/>
          <w:szCs w:val="24"/>
        </w:rPr>
        <w:t xml:space="preserve"> that</w:t>
      </w:r>
      <w:r w:rsidR="00146DB4">
        <w:rPr>
          <w:rFonts w:ascii="Times New Roman" w:hAnsi="Times New Roman" w:cs="Times New Roman"/>
          <w:sz w:val="24"/>
          <w:szCs w:val="24"/>
        </w:rPr>
        <w:t xml:space="preserve"> </w:t>
      </w:r>
      <w:r>
        <w:rPr>
          <w:rFonts w:ascii="Times New Roman" w:hAnsi="Times New Roman" w:cs="Times New Roman"/>
          <w:sz w:val="24"/>
          <w:szCs w:val="24"/>
        </w:rPr>
        <w:t xml:space="preserve">the percent association to </w:t>
      </w:r>
      <w:r w:rsidR="001D3BE4">
        <w:rPr>
          <w:rFonts w:ascii="Times New Roman" w:hAnsi="Times New Roman" w:cs="Times New Roman"/>
          <w:sz w:val="24"/>
          <w:szCs w:val="24"/>
        </w:rPr>
        <w:t>(</w:t>
      </w:r>
      <w:r>
        <w:rPr>
          <w:rFonts w:ascii="Times New Roman" w:hAnsi="Times New Roman" w:cs="Times New Roman"/>
          <w:sz w:val="24"/>
          <w:szCs w:val="24"/>
        </w:rPr>
        <w:t>sub</w:t>
      </w:r>
      <w:r w:rsidR="001D3BE4">
        <w:rPr>
          <w:rFonts w:ascii="Times New Roman" w:hAnsi="Times New Roman" w:cs="Times New Roman"/>
          <w:sz w:val="24"/>
          <w:szCs w:val="24"/>
        </w:rPr>
        <w:t>)</w:t>
      </w:r>
      <w:r>
        <w:rPr>
          <w:rFonts w:ascii="Times New Roman" w:hAnsi="Times New Roman" w:cs="Times New Roman"/>
          <w:sz w:val="24"/>
          <w:szCs w:val="24"/>
        </w:rPr>
        <w:t xml:space="preserve">mesoscale features is </w:t>
      </w:r>
      <w:r w:rsidR="009A424E">
        <w:rPr>
          <w:rFonts w:ascii="Times New Roman" w:hAnsi="Times New Roman" w:cs="Times New Roman"/>
          <w:sz w:val="24"/>
          <w:szCs w:val="24"/>
        </w:rPr>
        <w:t>co-</w:t>
      </w:r>
      <w:r>
        <w:rPr>
          <w:rFonts w:ascii="Times New Roman" w:hAnsi="Times New Roman" w:cs="Times New Roman"/>
          <w:sz w:val="24"/>
          <w:szCs w:val="24"/>
        </w:rPr>
        <w:t>variant</w:t>
      </w:r>
      <w:r w:rsidR="00957692">
        <w:rPr>
          <w:rFonts w:ascii="Times New Roman" w:hAnsi="Times New Roman" w:cs="Times New Roman"/>
          <w:sz w:val="24"/>
          <w:szCs w:val="24"/>
        </w:rPr>
        <w:t xml:space="preserve"> and can provide confounding results</w:t>
      </w:r>
      <w:r w:rsidR="007C05C8">
        <w:rPr>
          <w:rFonts w:ascii="Times New Roman" w:hAnsi="Times New Roman" w:cs="Times New Roman"/>
          <w:sz w:val="24"/>
          <w:szCs w:val="24"/>
        </w:rPr>
        <w:t xml:space="preserve">. </w:t>
      </w:r>
      <w:r w:rsidR="00254827">
        <w:rPr>
          <w:rFonts w:ascii="Times New Roman" w:hAnsi="Times New Roman" w:cs="Times New Roman"/>
          <w:sz w:val="24"/>
          <w:szCs w:val="24"/>
        </w:rPr>
        <w:t>Th</w:t>
      </w:r>
      <w:r w:rsidR="003A1FCD">
        <w:rPr>
          <w:rFonts w:ascii="Times New Roman" w:hAnsi="Times New Roman" w:cs="Times New Roman"/>
          <w:sz w:val="24"/>
          <w:szCs w:val="24"/>
        </w:rPr>
        <w:t>is</w:t>
      </w:r>
      <w:r w:rsidR="00254827">
        <w:rPr>
          <w:rFonts w:ascii="Times New Roman" w:hAnsi="Times New Roman" w:cs="Times New Roman"/>
          <w:sz w:val="24"/>
          <w:szCs w:val="24"/>
        </w:rPr>
        <w:t xml:space="preserve"> is because the sum of all four (sub)mesoscale regions </w:t>
      </w:r>
      <w:r w:rsidR="003A1FCD">
        <w:rPr>
          <w:rFonts w:ascii="Times New Roman" w:hAnsi="Times New Roman" w:cs="Times New Roman"/>
          <w:sz w:val="24"/>
          <w:szCs w:val="24"/>
        </w:rPr>
        <w:t>for a single bloom (</w:t>
      </w:r>
      <w:r w:rsidR="001D3BE4">
        <w:rPr>
          <w:rFonts w:ascii="Times New Roman" w:hAnsi="Times New Roman" w:cs="Times New Roman"/>
          <w:sz w:val="24"/>
          <w:szCs w:val="24"/>
        </w:rPr>
        <w:t xml:space="preserve">summing across </w:t>
      </w:r>
      <w:r w:rsidR="003A1FCD">
        <w:rPr>
          <w:rFonts w:ascii="Times New Roman" w:hAnsi="Times New Roman" w:cs="Times New Roman"/>
          <w:sz w:val="24"/>
          <w:szCs w:val="24"/>
        </w:rPr>
        <w:t xml:space="preserve">the rows of Table 1) </w:t>
      </w:r>
      <w:r w:rsidR="00254827">
        <w:rPr>
          <w:rFonts w:ascii="Times New Roman" w:hAnsi="Times New Roman" w:cs="Times New Roman"/>
          <w:sz w:val="24"/>
          <w:szCs w:val="24"/>
        </w:rPr>
        <w:t>always equals 1</w:t>
      </w:r>
      <w:r w:rsidR="0072504E">
        <w:rPr>
          <w:rFonts w:ascii="Times New Roman" w:hAnsi="Times New Roman" w:cs="Times New Roman"/>
          <w:sz w:val="24"/>
          <w:szCs w:val="24"/>
        </w:rPr>
        <w:t>00%</w:t>
      </w:r>
      <w:r w:rsidR="00254827">
        <w:rPr>
          <w:rFonts w:ascii="Times New Roman" w:hAnsi="Times New Roman" w:cs="Times New Roman"/>
          <w:sz w:val="24"/>
          <w:szCs w:val="24"/>
        </w:rPr>
        <w:t xml:space="preserve">. </w:t>
      </w:r>
      <w:r>
        <w:rPr>
          <w:rFonts w:ascii="Times New Roman" w:hAnsi="Times New Roman" w:cs="Times New Roman"/>
          <w:sz w:val="24"/>
          <w:szCs w:val="24"/>
        </w:rPr>
        <w:t xml:space="preserve">Meaning an increase in </w:t>
      </w:r>
      <w:r w:rsidR="00254827">
        <w:rPr>
          <w:rFonts w:ascii="Times New Roman" w:hAnsi="Times New Roman" w:cs="Times New Roman"/>
          <w:sz w:val="24"/>
          <w:szCs w:val="24"/>
        </w:rPr>
        <w:t xml:space="preserve">one </w:t>
      </w:r>
      <w:r>
        <w:rPr>
          <w:rFonts w:ascii="Times New Roman" w:hAnsi="Times New Roman" w:cs="Times New Roman"/>
          <w:sz w:val="24"/>
          <w:szCs w:val="24"/>
        </w:rPr>
        <w:t xml:space="preserve">association </w:t>
      </w:r>
      <w:r w:rsidR="00254827">
        <w:rPr>
          <w:rFonts w:ascii="Times New Roman" w:hAnsi="Times New Roman" w:cs="Times New Roman"/>
          <w:sz w:val="24"/>
          <w:szCs w:val="24"/>
        </w:rPr>
        <w:t xml:space="preserve">to a </w:t>
      </w:r>
      <w:r>
        <w:rPr>
          <w:rFonts w:ascii="Times New Roman" w:hAnsi="Times New Roman" w:cs="Times New Roman"/>
          <w:sz w:val="24"/>
          <w:szCs w:val="24"/>
        </w:rPr>
        <w:t xml:space="preserve">(sub)mesoscale </w:t>
      </w:r>
      <w:r>
        <w:rPr>
          <w:rFonts w:ascii="Times New Roman" w:hAnsi="Times New Roman" w:cs="Times New Roman"/>
          <w:sz w:val="24"/>
          <w:szCs w:val="24"/>
        </w:rPr>
        <w:lastRenderedPageBreak/>
        <w:t>region could</w:t>
      </w:r>
      <w:r w:rsidR="00254827">
        <w:rPr>
          <w:rFonts w:ascii="Times New Roman" w:hAnsi="Times New Roman" w:cs="Times New Roman"/>
          <w:sz w:val="24"/>
          <w:szCs w:val="24"/>
        </w:rPr>
        <w:t xml:space="preserve"> be caused by the decrease in association </w:t>
      </w:r>
      <w:r w:rsidR="00C56641">
        <w:rPr>
          <w:rFonts w:ascii="Times New Roman" w:hAnsi="Times New Roman" w:cs="Times New Roman"/>
          <w:sz w:val="24"/>
          <w:szCs w:val="24"/>
        </w:rPr>
        <w:t>to</w:t>
      </w:r>
      <w:r w:rsidR="00254827">
        <w:rPr>
          <w:rFonts w:ascii="Times New Roman" w:hAnsi="Times New Roman" w:cs="Times New Roman"/>
          <w:sz w:val="24"/>
          <w:szCs w:val="24"/>
        </w:rPr>
        <w:t xml:space="preserve"> another (sub)mesoscale region</w:t>
      </w:r>
      <w:r w:rsidR="0072504E">
        <w:rPr>
          <w:rFonts w:ascii="Times New Roman" w:hAnsi="Times New Roman" w:cs="Times New Roman"/>
          <w:sz w:val="24"/>
          <w:szCs w:val="24"/>
        </w:rPr>
        <w:t>,</w:t>
      </w:r>
      <w:r w:rsidR="00254827">
        <w:rPr>
          <w:rFonts w:ascii="Times New Roman" w:hAnsi="Times New Roman" w:cs="Times New Roman"/>
          <w:sz w:val="24"/>
          <w:szCs w:val="24"/>
        </w:rPr>
        <w:t xml:space="preserve"> rather than being </w:t>
      </w:r>
      <w:r w:rsidR="00E90FC1">
        <w:rPr>
          <w:rFonts w:ascii="Times New Roman" w:hAnsi="Times New Roman" w:cs="Times New Roman"/>
          <w:sz w:val="24"/>
          <w:szCs w:val="24"/>
        </w:rPr>
        <w:t>the effect</w:t>
      </w:r>
      <w:r w:rsidR="00254827">
        <w:rPr>
          <w:rFonts w:ascii="Times New Roman" w:hAnsi="Times New Roman" w:cs="Times New Roman"/>
          <w:sz w:val="24"/>
          <w:szCs w:val="24"/>
        </w:rPr>
        <w:t xml:space="preserve"> </w:t>
      </w:r>
      <w:r w:rsidR="00E90FC1">
        <w:rPr>
          <w:rFonts w:ascii="Times New Roman" w:hAnsi="Times New Roman" w:cs="Times New Roman"/>
          <w:sz w:val="24"/>
          <w:szCs w:val="24"/>
        </w:rPr>
        <w:t xml:space="preserve">of </w:t>
      </w:r>
      <w:r w:rsidR="00254827">
        <w:rPr>
          <w:rFonts w:ascii="Times New Roman" w:hAnsi="Times New Roman" w:cs="Times New Roman"/>
          <w:sz w:val="24"/>
          <w:szCs w:val="24"/>
        </w:rPr>
        <w:t xml:space="preserve">a true bio-physical </w:t>
      </w:r>
      <w:r w:rsidR="00E90FC1">
        <w:rPr>
          <w:rFonts w:ascii="Times New Roman" w:hAnsi="Times New Roman" w:cs="Times New Roman"/>
          <w:sz w:val="24"/>
          <w:szCs w:val="24"/>
        </w:rPr>
        <w:t>driver</w:t>
      </w:r>
      <w:r w:rsidR="00254827">
        <w:rPr>
          <w:rFonts w:ascii="Times New Roman" w:hAnsi="Times New Roman" w:cs="Times New Roman"/>
          <w:sz w:val="24"/>
          <w:szCs w:val="24"/>
        </w:rPr>
        <w:t xml:space="preserve">. </w:t>
      </w:r>
      <w:r w:rsidR="001D123E">
        <w:rPr>
          <w:rFonts w:ascii="Times New Roman" w:hAnsi="Times New Roman" w:cs="Times New Roman"/>
          <w:sz w:val="24"/>
          <w:szCs w:val="24"/>
        </w:rPr>
        <w:t>To address this conu</w:t>
      </w:r>
      <w:r w:rsidR="002D00EA">
        <w:rPr>
          <w:rFonts w:ascii="Times New Roman" w:hAnsi="Times New Roman" w:cs="Times New Roman"/>
          <w:sz w:val="24"/>
          <w:szCs w:val="24"/>
        </w:rPr>
        <w:t>ndrum</w:t>
      </w:r>
      <w:r w:rsidR="001D123E">
        <w:rPr>
          <w:rFonts w:ascii="Times New Roman" w:hAnsi="Times New Roman" w:cs="Times New Roman"/>
          <w:sz w:val="24"/>
          <w:szCs w:val="24"/>
        </w:rPr>
        <w:t xml:space="preserve">, we </w:t>
      </w:r>
      <w:r w:rsidR="002D00EA">
        <w:rPr>
          <w:rFonts w:ascii="Times New Roman" w:hAnsi="Times New Roman" w:cs="Times New Roman"/>
          <w:sz w:val="24"/>
          <w:szCs w:val="24"/>
        </w:rPr>
        <w:t>utilized a</w:t>
      </w:r>
      <w:r w:rsidR="001D123E">
        <w:rPr>
          <w:rFonts w:ascii="Times New Roman" w:hAnsi="Times New Roman" w:cs="Times New Roman"/>
          <w:sz w:val="24"/>
          <w:szCs w:val="24"/>
        </w:rPr>
        <w:t xml:space="preserve"> </w:t>
      </w:r>
      <w:r w:rsidR="002D00EA">
        <w:rPr>
          <w:rFonts w:ascii="Times New Roman" w:hAnsi="Times New Roman" w:cs="Times New Roman"/>
          <w:sz w:val="24"/>
          <w:szCs w:val="24"/>
        </w:rPr>
        <w:t xml:space="preserve">general additive model (GAM) that is capable of handling </w:t>
      </w:r>
      <w:r w:rsidR="009A424E">
        <w:rPr>
          <w:rFonts w:ascii="Times New Roman" w:hAnsi="Times New Roman" w:cs="Times New Roman"/>
          <w:sz w:val="24"/>
          <w:szCs w:val="24"/>
        </w:rPr>
        <w:t>co-</w:t>
      </w:r>
      <w:r w:rsidR="002D00EA">
        <w:rPr>
          <w:rFonts w:ascii="Times New Roman" w:hAnsi="Times New Roman" w:cs="Times New Roman"/>
          <w:sz w:val="24"/>
          <w:szCs w:val="24"/>
        </w:rPr>
        <w:t>variant predictors</w:t>
      </w:r>
      <w:r w:rsidR="0072504E">
        <w:rPr>
          <w:rFonts w:ascii="Times New Roman" w:hAnsi="Times New Roman" w:cs="Times New Roman"/>
          <w:sz w:val="24"/>
          <w:szCs w:val="24"/>
        </w:rPr>
        <w:t>,</w:t>
      </w:r>
      <w:r w:rsidR="002D00EA">
        <w:rPr>
          <w:rFonts w:ascii="Times New Roman" w:hAnsi="Times New Roman" w:cs="Times New Roman"/>
          <w:sz w:val="24"/>
          <w:szCs w:val="24"/>
        </w:rPr>
        <w:t xml:space="preserve"> and response variables that are spatially and temporally auto-correlated. </w:t>
      </w:r>
      <w:r w:rsidR="001D123E">
        <w:rPr>
          <w:rFonts w:ascii="Times New Roman" w:hAnsi="Times New Roman" w:cs="Times New Roman"/>
          <w:sz w:val="24"/>
          <w:szCs w:val="24"/>
        </w:rPr>
        <w:t xml:space="preserve"> </w:t>
      </w:r>
      <w:r w:rsidR="00D01ACF">
        <w:rPr>
          <w:rFonts w:ascii="Times New Roman" w:hAnsi="Times New Roman" w:cs="Times New Roman"/>
          <w:sz w:val="24"/>
          <w:szCs w:val="24"/>
        </w:rPr>
        <w:t>The lat</w:t>
      </w:r>
      <w:r w:rsidR="00A34BB8">
        <w:rPr>
          <w:rFonts w:ascii="Times New Roman" w:hAnsi="Times New Roman" w:cs="Times New Roman"/>
          <w:sz w:val="24"/>
          <w:szCs w:val="24"/>
        </w:rPr>
        <w:t>t</w:t>
      </w:r>
      <w:r w:rsidR="00D01ACF">
        <w:rPr>
          <w:rFonts w:ascii="Times New Roman" w:hAnsi="Times New Roman" w:cs="Times New Roman"/>
          <w:sz w:val="24"/>
          <w:szCs w:val="24"/>
        </w:rPr>
        <w:t>er is important, because we are similarly interested in the time-resolved association of CHL</w:t>
      </w:r>
      <w:r w:rsidR="00D01ACF">
        <w:rPr>
          <w:rFonts w:ascii="Times New Roman" w:hAnsi="Times New Roman" w:cs="Times New Roman"/>
          <w:sz w:val="24"/>
          <w:szCs w:val="24"/>
          <w:vertAlign w:val="subscript"/>
        </w:rPr>
        <w:t>anom</w:t>
      </w:r>
      <w:r w:rsidR="00D01ACF">
        <w:rPr>
          <w:rFonts w:ascii="Times New Roman" w:hAnsi="Times New Roman" w:cs="Times New Roman"/>
          <w:sz w:val="24"/>
          <w:szCs w:val="24"/>
        </w:rPr>
        <w:t xml:space="preserve"> to (sub)mesoscale regions</w:t>
      </w:r>
      <w:r w:rsidR="007C05C8">
        <w:rPr>
          <w:rFonts w:ascii="Times New Roman" w:hAnsi="Times New Roman" w:cs="Times New Roman"/>
          <w:sz w:val="24"/>
          <w:szCs w:val="24"/>
        </w:rPr>
        <w:t xml:space="preserve"> from the onset to the demise of the late-summer blooms</w:t>
      </w:r>
      <w:r w:rsidR="00D01ACF">
        <w:rPr>
          <w:rFonts w:ascii="Times New Roman" w:hAnsi="Times New Roman" w:cs="Times New Roman"/>
          <w:sz w:val="24"/>
          <w:szCs w:val="24"/>
        </w:rPr>
        <w:t>. Unfortunately</w:t>
      </w:r>
      <w:r w:rsidR="007C05C8">
        <w:rPr>
          <w:rFonts w:ascii="Times New Roman" w:hAnsi="Times New Roman" w:cs="Times New Roman"/>
          <w:sz w:val="24"/>
          <w:szCs w:val="24"/>
        </w:rPr>
        <w:t xml:space="preserve">, </w:t>
      </w:r>
      <w:r w:rsidR="00D01ACF">
        <w:rPr>
          <w:rFonts w:ascii="Times New Roman" w:hAnsi="Times New Roman" w:cs="Times New Roman"/>
          <w:sz w:val="24"/>
          <w:szCs w:val="24"/>
        </w:rPr>
        <w:t xml:space="preserve">the application of a GAM to </w:t>
      </w:r>
      <w:r w:rsidR="007C05C8">
        <w:rPr>
          <w:rFonts w:ascii="Times New Roman" w:hAnsi="Times New Roman" w:cs="Times New Roman"/>
          <w:sz w:val="24"/>
          <w:szCs w:val="24"/>
        </w:rPr>
        <w:t>each</w:t>
      </w:r>
      <w:r w:rsidR="00D01ACF">
        <w:rPr>
          <w:rFonts w:ascii="Times New Roman" w:hAnsi="Times New Roman" w:cs="Times New Roman"/>
          <w:sz w:val="24"/>
          <w:szCs w:val="24"/>
        </w:rPr>
        <w:t xml:space="preserve"> bloom that occurred between 2002 through 2019</w:t>
      </w:r>
      <w:r w:rsidR="00B53B44">
        <w:rPr>
          <w:rFonts w:ascii="Times New Roman" w:hAnsi="Times New Roman" w:cs="Times New Roman"/>
          <w:sz w:val="24"/>
          <w:szCs w:val="24"/>
        </w:rPr>
        <w:t xml:space="preserve"> within the NEPG</w:t>
      </w:r>
      <w:r w:rsidR="00D01ACF">
        <w:rPr>
          <w:rFonts w:ascii="Times New Roman" w:hAnsi="Times New Roman" w:cs="Times New Roman"/>
          <w:sz w:val="24"/>
          <w:szCs w:val="24"/>
        </w:rPr>
        <w:t xml:space="preserve"> is computationally</w:t>
      </w:r>
      <w:r w:rsidR="00B53B44">
        <w:rPr>
          <w:rFonts w:ascii="Times New Roman" w:hAnsi="Times New Roman" w:cs="Times New Roman"/>
          <w:sz w:val="24"/>
          <w:szCs w:val="24"/>
        </w:rPr>
        <w:t xml:space="preserve"> costly</w:t>
      </w:r>
      <w:r w:rsidR="001D7DF4">
        <w:rPr>
          <w:rFonts w:ascii="Times New Roman" w:hAnsi="Times New Roman" w:cs="Times New Roman"/>
          <w:sz w:val="24"/>
          <w:szCs w:val="24"/>
        </w:rPr>
        <w:t xml:space="preserve">. </w:t>
      </w:r>
      <w:r w:rsidR="001D7DF4" w:rsidRPr="00A34BB8">
        <w:rPr>
          <w:rFonts w:ascii="Times New Roman" w:hAnsi="Times New Roman" w:cs="Times New Roman"/>
          <w:sz w:val="24"/>
          <w:szCs w:val="24"/>
          <w:highlight w:val="yellow"/>
        </w:rPr>
        <w:t>W</w:t>
      </w:r>
      <w:r w:rsidR="001D3BE4" w:rsidRPr="00A34BB8">
        <w:rPr>
          <w:rFonts w:ascii="Times New Roman" w:hAnsi="Times New Roman" w:cs="Times New Roman"/>
          <w:sz w:val="24"/>
          <w:szCs w:val="24"/>
          <w:highlight w:val="yellow"/>
        </w:rPr>
        <w:t xml:space="preserve">e performed a case study </w:t>
      </w:r>
      <w:r w:rsidR="00A34BB8" w:rsidRPr="00A34BB8">
        <w:rPr>
          <w:rFonts w:ascii="Times New Roman" w:hAnsi="Times New Roman" w:cs="Times New Roman"/>
          <w:sz w:val="24"/>
          <w:szCs w:val="24"/>
          <w:highlight w:val="yellow"/>
        </w:rPr>
        <w:t>for 2018</w:t>
      </w:r>
      <w:r w:rsidR="000147BF" w:rsidRPr="00A34BB8">
        <w:rPr>
          <w:rFonts w:ascii="Times New Roman" w:hAnsi="Times New Roman" w:cs="Times New Roman"/>
          <w:sz w:val="24"/>
          <w:szCs w:val="24"/>
          <w:highlight w:val="yellow"/>
        </w:rPr>
        <w:t xml:space="preserve">, </w:t>
      </w:r>
      <w:r w:rsidR="00A34BB8" w:rsidRPr="00A34BB8">
        <w:rPr>
          <w:rFonts w:ascii="Times New Roman" w:hAnsi="Times New Roman" w:cs="Times New Roman"/>
          <w:sz w:val="24"/>
          <w:szCs w:val="24"/>
          <w:highlight w:val="yellow"/>
        </w:rPr>
        <w:t>…</w:t>
      </w:r>
      <w:proofErr w:type="gramStart"/>
      <w:r w:rsidR="00A34BB8" w:rsidRPr="00A34BB8">
        <w:rPr>
          <w:rFonts w:ascii="Times New Roman" w:hAnsi="Times New Roman" w:cs="Times New Roman"/>
          <w:sz w:val="24"/>
          <w:szCs w:val="24"/>
          <w:highlight w:val="yellow"/>
        </w:rPr>
        <w:t>….</w:t>
      </w:r>
      <w:r w:rsidR="003010C9" w:rsidRPr="00A34BB8">
        <w:rPr>
          <w:rFonts w:ascii="Times New Roman" w:hAnsi="Times New Roman" w:cs="Times New Roman"/>
          <w:sz w:val="24"/>
          <w:szCs w:val="24"/>
          <w:highlight w:val="yellow"/>
        </w:rPr>
        <w:t>.</w:t>
      </w:r>
      <w:proofErr w:type="gramEnd"/>
      <w:r w:rsidR="003010C9">
        <w:rPr>
          <w:rFonts w:ascii="Times New Roman" w:hAnsi="Times New Roman" w:cs="Times New Roman"/>
          <w:sz w:val="24"/>
          <w:szCs w:val="24"/>
        </w:rPr>
        <w:t xml:space="preserve"> </w:t>
      </w:r>
    </w:p>
    <w:p w14:paraId="2099E250" w14:textId="6D1F50C4" w:rsidR="000147BF" w:rsidRPr="00D01ACF" w:rsidRDefault="000147BF" w:rsidP="00B111FA">
      <w:pPr>
        <w:spacing w:line="480" w:lineRule="auto"/>
        <w:jc w:val="both"/>
        <w:rPr>
          <w:rFonts w:ascii="Times New Roman" w:hAnsi="Times New Roman" w:cs="Times New Roman"/>
          <w:sz w:val="24"/>
          <w:szCs w:val="24"/>
        </w:rPr>
      </w:pPr>
      <w:r w:rsidRPr="00D672C4">
        <w:rPr>
          <w:rFonts w:ascii="Times New Roman" w:hAnsi="Times New Roman" w:cs="Times New Roman"/>
          <w:sz w:val="24"/>
          <w:szCs w:val="24"/>
          <w:highlight w:val="yellow"/>
        </w:rPr>
        <w:t>Case study</w:t>
      </w:r>
      <w:r>
        <w:rPr>
          <w:rFonts w:ascii="Times New Roman" w:hAnsi="Times New Roman" w:cs="Times New Roman"/>
          <w:sz w:val="24"/>
          <w:szCs w:val="24"/>
        </w:rPr>
        <w:t xml:space="preserve"> </w:t>
      </w:r>
      <w:r w:rsidRPr="000147BF">
        <w:rPr>
          <w:rFonts w:ascii="Times New Roman" w:hAnsi="Times New Roman" w:cs="Times New Roman"/>
          <w:sz w:val="24"/>
          <w:szCs w:val="24"/>
          <w:highlight w:val="yellow"/>
        </w:rPr>
        <w:t>discussion</w:t>
      </w:r>
      <w:r w:rsidR="00C941BE">
        <w:rPr>
          <w:rFonts w:ascii="Times New Roman" w:hAnsi="Times New Roman" w:cs="Times New Roman"/>
          <w:sz w:val="24"/>
          <w:szCs w:val="24"/>
          <w:highlight w:val="yellow"/>
        </w:rPr>
        <w:t>:</w:t>
      </w:r>
    </w:p>
    <w:p w14:paraId="5B85C8A0" w14:textId="35772C68" w:rsidR="00791C0B" w:rsidRPr="006D440F" w:rsidRDefault="00DF679E" w:rsidP="006D440F">
      <w:pPr>
        <w:pStyle w:val="Heading1"/>
        <w:numPr>
          <w:ilvl w:val="0"/>
          <w:numId w:val="0"/>
        </w:numPr>
      </w:pPr>
      <w:r w:rsidRPr="006D440F">
        <w:t>References</w:t>
      </w:r>
      <w:r w:rsidR="003F3953">
        <w:t xml:space="preserve"> (lots of little things to fix here)</w:t>
      </w:r>
      <w:r w:rsidRPr="006D440F">
        <w:t>:</w:t>
      </w:r>
    </w:p>
    <w:p w14:paraId="2DD42D62" w14:textId="77777777" w:rsidR="005248BA" w:rsidRPr="005248BA" w:rsidRDefault="00791C0B" w:rsidP="005248BA">
      <w:pPr>
        <w:pStyle w:val="EndNoteBibliography"/>
        <w:spacing w:after="0"/>
      </w:pPr>
      <w:r>
        <w:rPr>
          <w:szCs w:val="24"/>
        </w:rPr>
        <w:fldChar w:fldCharType="begin"/>
      </w:r>
      <w:r>
        <w:rPr>
          <w:szCs w:val="24"/>
        </w:rPr>
        <w:instrText xml:space="preserve"> ADDIN EN.REFLIST </w:instrText>
      </w:r>
      <w:r>
        <w:rPr>
          <w:szCs w:val="24"/>
        </w:rPr>
        <w:fldChar w:fldCharType="separate"/>
      </w:r>
      <w:r w:rsidR="005248BA" w:rsidRPr="005248BA">
        <w:t>1.</w:t>
      </w:r>
      <w:r w:rsidR="005248BA" w:rsidRPr="005248BA">
        <w:tab/>
        <w:t>Sverdrup H. On conditions for the vernal blooming of phytoplankton. J Cons Int Explor Mer. 1953;18(3):287-95.</w:t>
      </w:r>
    </w:p>
    <w:p w14:paraId="612B85CE" w14:textId="77777777" w:rsidR="005248BA" w:rsidRPr="005248BA" w:rsidRDefault="005248BA" w:rsidP="005248BA">
      <w:pPr>
        <w:pStyle w:val="EndNoteBibliography"/>
        <w:spacing w:after="0"/>
      </w:pPr>
      <w:r w:rsidRPr="005248BA">
        <w:t>2.</w:t>
      </w:r>
      <w:r w:rsidRPr="005248BA">
        <w:tab/>
        <w:t>Capone DG, Subramaniam A, Montoya JP, Voss M, Humborg C, Johansen AM, et al. An extensive bloom of the N</w:t>
      </w:r>
      <w:r w:rsidRPr="005248BA">
        <w:rPr>
          <w:vertAlign w:val="subscript"/>
        </w:rPr>
        <w:t>2</w:t>
      </w:r>
      <w:r w:rsidRPr="005248BA">
        <w:t xml:space="preserve">-fixing cyanobacterium </w:t>
      </w:r>
      <w:r w:rsidRPr="005248BA">
        <w:rPr>
          <w:i/>
        </w:rPr>
        <w:t xml:space="preserve">Trichodesmium erythraeum </w:t>
      </w:r>
      <w:r w:rsidRPr="005248BA">
        <w:t>in the central Arabian Sea. Marine Ecology Progress Series [Mar Ecol Prog Ser]. 1998;172:281-92.</w:t>
      </w:r>
    </w:p>
    <w:p w14:paraId="23526E5E" w14:textId="77777777" w:rsidR="005248BA" w:rsidRPr="005248BA" w:rsidRDefault="005248BA" w:rsidP="005248BA">
      <w:pPr>
        <w:pStyle w:val="EndNoteBibliography"/>
        <w:spacing w:after="0"/>
      </w:pPr>
      <w:r w:rsidRPr="005248BA">
        <w:t>3.</w:t>
      </w:r>
      <w:r w:rsidRPr="005248BA">
        <w:tab/>
        <w:t>Mohler WA. [A phenomenon of blue-green algae on the beach of Balikpan]. Natuurwet Tijdschr. 1941;101(3):75-9.</w:t>
      </w:r>
    </w:p>
    <w:p w14:paraId="7FA39497" w14:textId="77777777" w:rsidR="005248BA" w:rsidRPr="005248BA" w:rsidRDefault="005248BA" w:rsidP="005248BA">
      <w:pPr>
        <w:pStyle w:val="EndNoteBibliography"/>
        <w:spacing w:after="0"/>
      </w:pPr>
      <w:r w:rsidRPr="005248BA">
        <w:t>4.</w:t>
      </w:r>
      <w:r w:rsidRPr="005248BA">
        <w:tab/>
        <w:t>LoCicero Ve, editor Proceedings of the First  International Conference on Toxic  Dinoflagellate  Blooms 1974; Massachusetts Science and Technology Foundation.</w:t>
      </w:r>
    </w:p>
    <w:p w14:paraId="31C7DADD" w14:textId="77777777" w:rsidR="005248BA" w:rsidRPr="005248BA" w:rsidRDefault="005248BA" w:rsidP="005248BA">
      <w:pPr>
        <w:pStyle w:val="EndNoteBibliography"/>
        <w:spacing w:after="0"/>
      </w:pPr>
      <w:r w:rsidRPr="005248BA">
        <w:t>5.</w:t>
      </w:r>
      <w:r w:rsidRPr="005248BA">
        <w:tab/>
        <w:t>Fischer AD, Moberg EA, Alexander H, Brownlee EF, Hunter-Cevera KR, Pitz KJ, et al. Sixty years of Sverdrup: A retrospective of progress in the study of phytoplankton blooms. Oceanography. 2014;27(1):222-35.</w:t>
      </w:r>
    </w:p>
    <w:p w14:paraId="15935DBF" w14:textId="77777777" w:rsidR="005248BA" w:rsidRPr="005248BA" w:rsidRDefault="005248BA" w:rsidP="005248BA">
      <w:pPr>
        <w:pStyle w:val="EndNoteBibliography"/>
        <w:spacing w:after="0"/>
      </w:pPr>
      <w:r w:rsidRPr="005248BA">
        <w:t>6.</w:t>
      </w:r>
      <w:r w:rsidRPr="005248BA">
        <w:tab/>
        <w:t>Franks PJ. Phytoplankton blooms at fronts: patterns, scales, and physical forcing mechanisms. Rev Aquat Sci. 1992;6(2):121-37.</w:t>
      </w:r>
    </w:p>
    <w:p w14:paraId="3957AB40" w14:textId="77777777" w:rsidR="005248BA" w:rsidRPr="005248BA" w:rsidRDefault="005248BA" w:rsidP="005248BA">
      <w:pPr>
        <w:pStyle w:val="EndNoteBibliography"/>
        <w:spacing w:after="0"/>
      </w:pPr>
      <w:r w:rsidRPr="005248BA">
        <w:t>7.</w:t>
      </w:r>
      <w:r w:rsidRPr="005248BA">
        <w:tab/>
        <w:t>Smayda TJ. What is a bloom? A commentary. Limnology and Oceanography. 1997;42(5part2):1132-6.</w:t>
      </w:r>
    </w:p>
    <w:p w14:paraId="1C2E273A" w14:textId="77777777" w:rsidR="005248BA" w:rsidRPr="005248BA" w:rsidRDefault="005248BA" w:rsidP="005248BA">
      <w:pPr>
        <w:pStyle w:val="EndNoteBibliography"/>
        <w:spacing w:after="0"/>
      </w:pPr>
      <w:r w:rsidRPr="005248BA">
        <w:t>8.</w:t>
      </w:r>
      <w:r w:rsidRPr="005248BA">
        <w:tab/>
        <w:t>Karl DM. Nutrient dynamics in the deep blue sea. TRENDS in Microbiology. 2002;10(9):410-8.</w:t>
      </w:r>
    </w:p>
    <w:p w14:paraId="4BBDE5E5" w14:textId="77777777" w:rsidR="005248BA" w:rsidRPr="005248BA" w:rsidRDefault="005248BA" w:rsidP="005248BA">
      <w:pPr>
        <w:pStyle w:val="EndNoteBibliography"/>
        <w:spacing w:after="0"/>
      </w:pPr>
      <w:r w:rsidRPr="005248BA">
        <w:lastRenderedPageBreak/>
        <w:t>9.</w:t>
      </w:r>
      <w:r w:rsidRPr="005248BA">
        <w:tab/>
        <w:t>White AE, Spitz YH, Letelier RM. What factors are driving summer phytoplankton blooms in the North Pacific Subtropical Gyre? Journal of Geophysical Research: Oceans. 2007;112(C12).</w:t>
      </w:r>
    </w:p>
    <w:p w14:paraId="7354A479" w14:textId="77777777" w:rsidR="005248BA" w:rsidRPr="005248BA" w:rsidRDefault="005248BA" w:rsidP="005248BA">
      <w:pPr>
        <w:pStyle w:val="EndNoteBibliography"/>
        <w:spacing w:after="0"/>
      </w:pPr>
      <w:r w:rsidRPr="005248BA">
        <w:t>10.</w:t>
      </w:r>
      <w:r w:rsidRPr="005248BA">
        <w:tab/>
        <w:t>Karl DM, Letelier RM, Bidigare RR, Björkman KM, Church MJ, Dore JE, et al. Seasonal-to-decadal scale variability in primary production and particulate matter export at Station ALOHA. Progress in Oceanography. 2021;195:102563.</w:t>
      </w:r>
    </w:p>
    <w:p w14:paraId="1D23CD96" w14:textId="77777777" w:rsidR="005248BA" w:rsidRPr="005248BA" w:rsidRDefault="005248BA" w:rsidP="005248BA">
      <w:pPr>
        <w:pStyle w:val="EndNoteBibliography"/>
        <w:spacing w:after="0"/>
      </w:pPr>
      <w:r w:rsidRPr="005248BA">
        <w:t>11.</w:t>
      </w:r>
      <w:r w:rsidRPr="005248BA">
        <w:tab/>
        <w:t>Campbell L, Liu H, Nolla HA, Vaulot D. Annual variability of phytoplankton and bacteria in the subtropical North Pacific Ocean at Station ALOHA during the 1991–1994 ENSO event. Deep Sea Research Part I: Oceanographic Research Papers. 1997;44(2):167-92.</w:t>
      </w:r>
    </w:p>
    <w:p w14:paraId="72B1C30A" w14:textId="77777777" w:rsidR="005248BA" w:rsidRPr="005248BA" w:rsidRDefault="005248BA" w:rsidP="005248BA">
      <w:pPr>
        <w:pStyle w:val="EndNoteBibliography"/>
        <w:spacing w:after="0"/>
      </w:pPr>
      <w:r w:rsidRPr="005248BA">
        <w:t>12.</w:t>
      </w:r>
      <w:r w:rsidRPr="005248BA">
        <w:tab/>
        <w:t>Graff JR, Westberry TK, Milligan AJ, Brown MB, Olmo GD, Reifel KM, et al. Photoacclimation of natural phytoplankton communities. Marine Ecology Progress Series. 2016;542:51-62.</w:t>
      </w:r>
    </w:p>
    <w:p w14:paraId="5FA5B24F" w14:textId="77777777" w:rsidR="005248BA" w:rsidRPr="005248BA" w:rsidRDefault="005248BA" w:rsidP="005248BA">
      <w:pPr>
        <w:pStyle w:val="EndNoteBibliography"/>
        <w:spacing w:after="0"/>
      </w:pPr>
      <w:r w:rsidRPr="005248BA">
        <w:t>13.</w:t>
      </w:r>
      <w:r w:rsidRPr="005248BA">
        <w:tab/>
        <w:t>Irwin AJ, Oliver MJ. Are ocean deserts getting larger? Geophysical Research Letters. 2009;36(18).</w:t>
      </w:r>
    </w:p>
    <w:p w14:paraId="59126DEC" w14:textId="77777777" w:rsidR="005248BA" w:rsidRPr="005248BA" w:rsidRDefault="005248BA" w:rsidP="005248BA">
      <w:pPr>
        <w:pStyle w:val="EndNoteBibliography"/>
        <w:spacing w:after="0"/>
      </w:pPr>
      <w:r w:rsidRPr="005248BA">
        <w:t>14.</w:t>
      </w:r>
      <w:r w:rsidRPr="005248BA">
        <w:tab/>
        <w:t>Venrick E. Phytoplankton seasonality in the central North Pacific: the endless summer reconsidered. Limnology and Oceanography. 1993;38(6):1135-49.</w:t>
      </w:r>
    </w:p>
    <w:p w14:paraId="72BAFC6E" w14:textId="77777777" w:rsidR="005248BA" w:rsidRPr="005248BA" w:rsidRDefault="005248BA" w:rsidP="005248BA">
      <w:pPr>
        <w:pStyle w:val="EndNoteBibliography"/>
        <w:spacing w:after="0"/>
      </w:pPr>
      <w:r w:rsidRPr="005248BA">
        <w:t>15.</w:t>
      </w:r>
      <w:r w:rsidRPr="005248BA">
        <w:tab/>
        <w:t>Dore JE, Letelier RM, Church MJ, Lukas R, Karl DM. Summer phytoplankton blooms in the oligotrophic North Pacific Subtropical Gyre: Historical perspective and recent observations. Progress in Oceanography. 2008;76(1):2-38.</w:t>
      </w:r>
    </w:p>
    <w:p w14:paraId="33AC746C" w14:textId="77777777" w:rsidR="005248BA" w:rsidRPr="005248BA" w:rsidRDefault="005248BA" w:rsidP="005248BA">
      <w:pPr>
        <w:pStyle w:val="EndNoteBibliography"/>
        <w:spacing w:after="0"/>
      </w:pPr>
      <w:r w:rsidRPr="005248BA">
        <w:t>16.</w:t>
      </w:r>
      <w:r w:rsidRPr="005248BA">
        <w:tab/>
        <w:t>Marumo R, Asaoka O. Distribution of pelagic blue-green algae in the North Pacific Ocean. Journal of the Oceanographical Society of Japan. 1974;30(2):77-85.</w:t>
      </w:r>
    </w:p>
    <w:p w14:paraId="5DE0AD8D" w14:textId="77777777" w:rsidR="005248BA" w:rsidRPr="005248BA" w:rsidRDefault="005248BA" w:rsidP="005248BA">
      <w:pPr>
        <w:pStyle w:val="EndNoteBibliography"/>
        <w:spacing w:after="0"/>
      </w:pPr>
      <w:r w:rsidRPr="005248BA">
        <w:t>17.</w:t>
      </w:r>
      <w:r w:rsidRPr="005248BA">
        <w:tab/>
        <w:t>Gundersen K, Corbin J, Hanson C, Hanson M, Hanson R, Russell D, et al. Structure and biological dynamics of the oligotrophic ocean photic zone off the Hawaiian Islands. 1976.</w:t>
      </w:r>
    </w:p>
    <w:p w14:paraId="2DD22D0F" w14:textId="77777777" w:rsidR="005248BA" w:rsidRPr="005248BA" w:rsidRDefault="005248BA" w:rsidP="005248BA">
      <w:pPr>
        <w:pStyle w:val="EndNoteBibliography"/>
        <w:spacing w:after="0"/>
      </w:pPr>
      <w:r w:rsidRPr="005248BA">
        <w:t>18.</w:t>
      </w:r>
      <w:r w:rsidRPr="005248BA">
        <w:tab/>
        <w:t>Mague TH, Mague FC, Holm-Hansen O. Physiology and chemical composition of nitrogen-fixing phytoplankton in the Central North Pacific Ocean. Marine Biology [Mar Biol]. 1977;41(3):213-27.</w:t>
      </w:r>
    </w:p>
    <w:p w14:paraId="26AFE54E" w14:textId="77777777" w:rsidR="005248BA" w:rsidRPr="005248BA" w:rsidRDefault="005248BA" w:rsidP="005248BA">
      <w:pPr>
        <w:pStyle w:val="EndNoteBibliography"/>
        <w:spacing w:after="0"/>
      </w:pPr>
      <w:r w:rsidRPr="005248BA">
        <w:t>19.</w:t>
      </w:r>
      <w:r w:rsidRPr="005248BA">
        <w:tab/>
        <w:t>Letelier RM, Karl DM. Role of Trichodesmium spp. in the productivity of the subtropical North Pacific Ocean. Marine ecology progress series Oldendorf [MAR ECOL PROG SER]. 1996;133:1-3.</w:t>
      </w:r>
    </w:p>
    <w:p w14:paraId="2FC05251" w14:textId="77777777" w:rsidR="005248BA" w:rsidRPr="005248BA" w:rsidRDefault="005248BA" w:rsidP="005248BA">
      <w:pPr>
        <w:pStyle w:val="EndNoteBibliography"/>
        <w:spacing w:after="0"/>
      </w:pPr>
      <w:r w:rsidRPr="005248BA">
        <w:t>20.</w:t>
      </w:r>
      <w:r w:rsidRPr="005248BA">
        <w:tab/>
        <w:t>Fong AA, Karl DM, Lukas R, Letelier RM, Zehr JP, Church MJ. Nitrogen fixation in an anticyclonic eddy in the oligotrophic North Pacific Ocean. The ISME Journal. 2008;2(6):663-76.</w:t>
      </w:r>
    </w:p>
    <w:p w14:paraId="31FA06C3" w14:textId="77777777" w:rsidR="005248BA" w:rsidRPr="005248BA" w:rsidRDefault="005248BA" w:rsidP="005248BA">
      <w:pPr>
        <w:pStyle w:val="EndNoteBibliography"/>
        <w:spacing w:after="0"/>
      </w:pPr>
      <w:r w:rsidRPr="005248BA">
        <w:t>21.</w:t>
      </w:r>
      <w:r w:rsidRPr="005248BA">
        <w:tab/>
        <w:t>Karl DM, Church MJ, Dore JE, Letelier RM, Mahaffey C. Predictable and efficient carbon sequestration in the North Pacific Ocean supported by symbiotic nitrogen fixation. Proceedings of the National Academy of Sciences. 2012;109(6):1842-9.</w:t>
      </w:r>
    </w:p>
    <w:p w14:paraId="3101F8F0" w14:textId="77777777" w:rsidR="005248BA" w:rsidRPr="005248BA" w:rsidRDefault="005248BA" w:rsidP="005248BA">
      <w:pPr>
        <w:pStyle w:val="EndNoteBibliography"/>
        <w:spacing w:after="0"/>
      </w:pPr>
      <w:r w:rsidRPr="005248BA">
        <w:lastRenderedPageBreak/>
        <w:t>22.</w:t>
      </w:r>
      <w:r w:rsidRPr="005248BA">
        <w:tab/>
        <w:t>Friedrich T, Powell B, Stock C, Hahn‐Woernle L, Dussin R, Curchitser E. Drivers of Phytoplankton Blooms in Hawaii: A Regional Model Study. Journal of Geophysical Research: Oceans. 2021;126(5):e2020JC017069.</w:t>
      </w:r>
    </w:p>
    <w:p w14:paraId="2D1E0C24" w14:textId="77777777" w:rsidR="005248BA" w:rsidRPr="005248BA" w:rsidRDefault="005248BA" w:rsidP="005248BA">
      <w:pPr>
        <w:pStyle w:val="EndNoteBibliography"/>
        <w:spacing w:after="0"/>
      </w:pPr>
      <w:r w:rsidRPr="005248BA">
        <w:t>23.</w:t>
      </w:r>
      <w:r w:rsidRPr="005248BA">
        <w:tab/>
        <w:t>Wilson C, Villareal TA, Brzezinski MA, Krause JW, Shcherbina AY. Chlorophyll bloom development and the subtropical front in the North Pacific. Journal of Geophysical Research: Oceans. 2013;118(3):1473-88.</w:t>
      </w:r>
    </w:p>
    <w:p w14:paraId="1A9AD04F" w14:textId="77777777" w:rsidR="005248BA" w:rsidRPr="005248BA" w:rsidRDefault="005248BA" w:rsidP="005248BA">
      <w:pPr>
        <w:pStyle w:val="EndNoteBibliography"/>
        <w:spacing w:after="0"/>
      </w:pPr>
      <w:r w:rsidRPr="005248BA">
        <w:t>24.</w:t>
      </w:r>
      <w:r w:rsidRPr="005248BA">
        <w:tab/>
        <w:t>Toyoda T, Okamoto S. Physical forcing of late summer chlorophyll a blooms in the oligotrophic eastern North Pacific. Journal of Geophysical Research: Oceans. 2017;122(3):1849-61.</w:t>
      </w:r>
    </w:p>
    <w:p w14:paraId="6AFB7748" w14:textId="77777777" w:rsidR="005248BA" w:rsidRPr="005248BA" w:rsidRDefault="005248BA" w:rsidP="005248BA">
      <w:pPr>
        <w:pStyle w:val="EndNoteBibliography"/>
        <w:spacing w:after="0"/>
      </w:pPr>
      <w:r w:rsidRPr="005248BA">
        <w:t>25.</w:t>
      </w:r>
      <w:r w:rsidRPr="005248BA">
        <w:tab/>
        <w:t>Villareal TA, et al. . Summer Blooms of Diatom-Diazotroph Assemblages and Surface Chlorophyll in the North Pacific Gyre: A Disconnect. Journal of Geophysical Research: Oceans. 2011;116(C3).</w:t>
      </w:r>
    </w:p>
    <w:p w14:paraId="3F39F918" w14:textId="77777777" w:rsidR="005248BA" w:rsidRPr="005248BA" w:rsidRDefault="005248BA" w:rsidP="005248BA">
      <w:pPr>
        <w:pStyle w:val="EndNoteBibliography"/>
        <w:spacing w:after="0"/>
      </w:pPr>
      <w:r w:rsidRPr="005248BA">
        <w:t>26.</w:t>
      </w:r>
      <w:r w:rsidRPr="005248BA">
        <w:tab/>
        <w:t>Wilson C, Villareal TA, Maximenko N, Bograd SJ. Biological and Physical Forcings of Late Summer Chlorophyll Blooms at 30°N in the Oligotrophic Pacific. Journal of Marine Systems. 2008;69(3):164 - 76.</w:t>
      </w:r>
    </w:p>
    <w:p w14:paraId="1A585F80" w14:textId="77777777" w:rsidR="005248BA" w:rsidRPr="005248BA" w:rsidRDefault="005248BA" w:rsidP="005248BA">
      <w:pPr>
        <w:pStyle w:val="EndNoteBibliography"/>
        <w:spacing w:after="0"/>
      </w:pPr>
      <w:r w:rsidRPr="005248BA">
        <w:t>27.</w:t>
      </w:r>
      <w:r w:rsidRPr="005248BA">
        <w:tab/>
        <w:t>Wilson C. Chlorophyll Anomalies along the Critical Latitude at 30°N in the NE Pacific. Geophysical Research Letters. 2011;38.</w:t>
      </w:r>
    </w:p>
    <w:p w14:paraId="6BC93D2D" w14:textId="77777777" w:rsidR="005248BA" w:rsidRPr="005248BA" w:rsidRDefault="005248BA" w:rsidP="005248BA">
      <w:pPr>
        <w:pStyle w:val="EndNoteBibliography"/>
        <w:spacing w:after="0"/>
      </w:pPr>
      <w:r w:rsidRPr="005248BA">
        <w:t>28.</w:t>
      </w:r>
      <w:r w:rsidRPr="005248BA">
        <w:tab/>
        <w:t>Wilson C. Late summer chlorophyll blooms in the oligotrophic North Pacific Subtropical Gyre. Geophysical Research Letters. 2003;30(18).</w:t>
      </w:r>
    </w:p>
    <w:p w14:paraId="125E627F" w14:textId="77777777" w:rsidR="005248BA" w:rsidRPr="005248BA" w:rsidRDefault="005248BA" w:rsidP="005248BA">
      <w:pPr>
        <w:pStyle w:val="EndNoteBibliography"/>
        <w:spacing w:after="0"/>
      </w:pPr>
      <w:r w:rsidRPr="005248BA">
        <w:t>29.</w:t>
      </w:r>
      <w:r w:rsidRPr="005248BA">
        <w:tab/>
        <w:t>O'Reilly JE, S.B. Hooker and E.R. Firestone. SeaWiFS Postlaunch Calibration and Validation Analyses. NASA Tech Memo. 2000;11.</w:t>
      </w:r>
    </w:p>
    <w:p w14:paraId="3188FE63" w14:textId="77777777" w:rsidR="005248BA" w:rsidRPr="005248BA" w:rsidRDefault="005248BA" w:rsidP="005248BA">
      <w:pPr>
        <w:pStyle w:val="EndNoteBibliography"/>
        <w:spacing w:after="0"/>
      </w:pPr>
      <w:r w:rsidRPr="005248BA">
        <w:t>30.</w:t>
      </w:r>
      <w:r w:rsidRPr="005248BA">
        <w:tab/>
        <w:t>Lehahn Y, Koren I, Sharoni S, d’Ovidio F, Vardi A, Boss E. Dispersion/dilution enhances phytoplankton blooms in low-nutrient waters. Nature Communications. 2017;8(1):1-8.</w:t>
      </w:r>
    </w:p>
    <w:p w14:paraId="558F85E2" w14:textId="77777777" w:rsidR="005248BA" w:rsidRPr="005248BA" w:rsidRDefault="005248BA" w:rsidP="005248BA">
      <w:pPr>
        <w:pStyle w:val="EndNoteBibliography"/>
        <w:spacing w:after="0"/>
      </w:pPr>
      <w:r w:rsidRPr="005248BA">
        <w:t>31.</w:t>
      </w:r>
      <w:r w:rsidRPr="005248BA">
        <w:tab/>
        <w:t>Letelier RM, Karl DM, Abbott MR, Flament P, Freilich M, Lukas R, et al. Role of late winter mesoscale events in the biogeochemical variability of the upper water column of the North Pacific Subtropical Gyre. Journal of Geophysical Research: Oceans. 2000;105(C12):28723-39.</w:t>
      </w:r>
    </w:p>
    <w:p w14:paraId="2EF6566A" w14:textId="77777777" w:rsidR="005248BA" w:rsidRPr="005248BA" w:rsidRDefault="005248BA" w:rsidP="005248BA">
      <w:pPr>
        <w:pStyle w:val="EndNoteBibliography"/>
        <w:spacing w:after="0"/>
      </w:pPr>
      <w:r w:rsidRPr="005248BA">
        <w:t>32.</w:t>
      </w:r>
      <w:r w:rsidRPr="005248BA">
        <w:tab/>
        <w:t>Wilson C, Coles VJ. Global climatological relationships between satellite biological and physical observations and upper ocean properties. Journal of Geophysical Research: Oceans. 2005;110(C10).</w:t>
      </w:r>
    </w:p>
    <w:p w14:paraId="1ABC8F29" w14:textId="77777777" w:rsidR="005248BA" w:rsidRPr="005248BA" w:rsidRDefault="005248BA" w:rsidP="005248BA">
      <w:pPr>
        <w:pStyle w:val="EndNoteBibliography"/>
        <w:spacing w:after="0"/>
      </w:pPr>
      <w:r w:rsidRPr="005248BA">
        <w:t>33.</w:t>
      </w:r>
      <w:r w:rsidRPr="005248BA">
        <w:tab/>
        <w:t>Hernández-Carrasco I, et al. . How Reliable Are Finite-Size Lyapunov Exponents for the Assessment of Ocean Dynamics? Ocean Modelling. 2011;36:208–18.</w:t>
      </w:r>
    </w:p>
    <w:p w14:paraId="132DBBB4" w14:textId="77777777" w:rsidR="005248BA" w:rsidRPr="005248BA" w:rsidRDefault="005248BA" w:rsidP="005248BA">
      <w:pPr>
        <w:pStyle w:val="EndNoteBibliography"/>
        <w:spacing w:after="0"/>
      </w:pPr>
      <w:r w:rsidRPr="005248BA">
        <w:lastRenderedPageBreak/>
        <w:t>34.</w:t>
      </w:r>
      <w:r w:rsidRPr="005248BA">
        <w:tab/>
        <w:t>Hernández-Hernández N, Arístegui J, Montero MF, Velasco-Senovilla E, Baltar F, Marrero-Díaz Á, et al. Drivers of Plankton Distribution Across Mesoscale Eddies at Submesoscale Range. Frontiers in Marine Science. 2020;7.</w:t>
      </w:r>
    </w:p>
    <w:p w14:paraId="243C8E50" w14:textId="77777777" w:rsidR="005248BA" w:rsidRPr="005248BA" w:rsidRDefault="005248BA" w:rsidP="005248BA">
      <w:pPr>
        <w:pStyle w:val="EndNoteBibliography"/>
        <w:spacing w:after="0"/>
      </w:pPr>
      <w:r w:rsidRPr="005248BA">
        <w:t>35.</w:t>
      </w:r>
      <w:r w:rsidRPr="005248BA">
        <w:tab/>
        <w:t>McGillicuddy Jr D, Robinson A. Eddy-induced nutrient supply and new production in the Sargasso Sea. Deep Sea Research Part I: Oceanographic Research Papers. 1997;44(8):1427-50.</w:t>
      </w:r>
    </w:p>
    <w:p w14:paraId="3F398ED1" w14:textId="77777777" w:rsidR="005248BA" w:rsidRPr="005248BA" w:rsidRDefault="005248BA" w:rsidP="005248BA">
      <w:pPr>
        <w:pStyle w:val="EndNoteBibliography"/>
        <w:spacing w:after="0"/>
      </w:pPr>
      <w:r w:rsidRPr="005248BA">
        <w:t>36.</w:t>
      </w:r>
      <w:r w:rsidRPr="005248BA">
        <w:tab/>
        <w:t>Church MJ, Mahaffey C, Letelier RM, Lukas R, Zehr JP, Karl DM. Physical forcing of nitrogen fixation and diazotroph community structure in the North Pacific subtropical gyre. Global Biogeochemical Cycles. 2009;23(2).</w:t>
      </w:r>
    </w:p>
    <w:p w14:paraId="4CF7A29B" w14:textId="77777777" w:rsidR="005248BA" w:rsidRPr="005248BA" w:rsidRDefault="005248BA" w:rsidP="005248BA">
      <w:pPr>
        <w:pStyle w:val="EndNoteBibliography"/>
        <w:spacing w:after="0"/>
      </w:pPr>
      <w:r w:rsidRPr="005248BA">
        <w:t>37.</w:t>
      </w:r>
      <w:r w:rsidRPr="005248BA">
        <w:tab/>
        <w:t>Böttjer D, Dore JE, Karl DM, Letelier RM, Mahaffey C, Wilson ST, et al. Temporal variability of nitrogen fixation and particulate nitrogen export at Station ALOHA. Limnology and Oceanography. 2016;62(1):200-16.</w:t>
      </w:r>
    </w:p>
    <w:p w14:paraId="54387BE4" w14:textId="77777777" w:rsidR="005248BA" w:rsidRPr="005248BA" w:rsidRDefault="005248BA" w:rsidP="005248BA">
      <w:pPr>
        <w:pStyle w:val="EndNoteBibliography"/>
        <w:spacing w:after="0"/>
      </w:pPr>
      <w:r w:rsidRPr="005248BA">
        <w:t>38.</w:t>
      </w:r>
      <w:r w:rsidRPr="005248BA">
        <w:tab/>
        <w:t>Guidi L, Calil PH, Duhamel S, Björkman KM, Doney SC, Jackson GA, et al. Does eddy‐eddy interaction control surface phytoplankton distribution and carbon export in the North Pacific Subtropical Gyre? Journal of Geophysical Research: Biogeosciences. 2012;117(G2).</w:t>
      </w:r>
    </w:p>
    <w:p w14:paraId="68DEA9F2" w14:textId="77777777" w:rsidR="005248BA" w:rsidRPr="005248BA" w:rsidRDefault="005248BA" w:rsidP="005248BA">
      <w:pPr>
        <w:pStyle w:val="EndNoteBibliography"/>
        <w:spacing w:after="0"/>
      </w:pPr>
      <w:r w:rsidRPr="005248BA">
        <w:t>39.</w:t>
      </w:r>
      <w:r w:rsidRPr="005248BA">
        <w:tab/>
        <w:t>Wilson C. Evidence of Episodic Nitrate Injections in the Oligotrophic North Pacific Associated With Surface Chlorophyll Blooms. Journal of Geophysical Research: Oceans. 2021;126(11):e2021JC017169.</w:t>
      </w:r>
    </w:p>
    <w:p w14:paraId="1870C612" w14:textId="77777777" w:rsidR="005248BA" w:rsidRPr="005248BA" w:rsidRDefault="005248BA" w:rsidP="005248BA">
      <w:pPr>
        <w:pStyle w:val="EndNoteBibliography"/>
        <w:spacing w:after="0"/>
      </w:pPr>
      <w:r w:rsidRPr="005248BA">
        <w:t>40.</w:t>
      </w:r>
      <w:r w:rsidRPr="005248BA">
        <w:tab/>
        <w:t>Guo M, Xiu P, Chai F, Xue H. Mesoscale and submesoscale contributions to high sea surface chlorophyll in subtropical gyres. Geophysical Research Letters. 2019;46(22):13217-26.</w:t>
      </w:r>
    </w:p>
    <w:p w14:paraId="4B57F6D1" w14:textId="77777777" w:rsidR="005248BA" w:rsidRPr="005248BA" w:rsidRDefault="005248BA" w:rsidP="005248BA">
      <w:pPr>
        <w:pStyle w:val="EndNoteBibliography"/>
        <w:spacing w:after="0"/>
      </w:pPr>
      <w:r w:rsidRPr="005248BA">
        <w:t>41.</w:t>
      </w:r>
      <w:r w:rsidRPr="005248BA">
        <w:tab/>
        <w:t>Flierl G, McGillicuddy DJ. Mesoscale and submesoscale physical-biological interactions. The sea. 2002;12:113-85.</w:t>
      </w:r>
    </w:p>
    <w:p w14:paraId="2B967241" w14:textId="77777777" w:rsidR="005248BA" w:rsidRPr="005248BA" w:rsidRDefault="005248BA" w:rsidP="005248BA">
      <w:pPr>
        <w:pStyle w:val="EndNoteBibliography"/>
        <w:spacing w:after="0"/>
      </w:pPr>
      <w:r w:rsidRPr="005248BA">
        <w:t>42.</w:t>
      </w:r>
      <w:r w:rsidRPr="005248BA">
        <w:tab/>
        <w:t>Wilson C, et al. Chlorophyll Bloom Development and the Subtropical Front in the North Pacific. Journal of Geophysical Research: Oceans. 2013;118(3):1473 - 88.</w:t>
      </w:r>
    </w:p>
    <w:p w14:paraId="162E320C" w14:textId="77777777" w:rsidR="005248BA" w:rsidRPr="005248BA" w:rsidRDefault="005248BA" w:rsidP="005248BA">
      <w:pPr>
        <w:pStyle w:val="EndNoteBibliography"/>
        <w:spacing w:after="0"/>
      </w:pPr>
      <w:r w:rsidRPr="005248BA">
        <w:t>43.</w:t>
      </w:r>
      <w:r w:rsidRPr="005248BA">
        <w:tab/>
        <w:t>Campbell L, Nolla H, Vaulot D. The importance of Prochlorococcus to community structure in the central North Pacific Ocean. Limnology and oceanography. 1994;39(4):954-61.</w:t>
      </w:r>
    </w:p>
    <w:p w14:paraId="51A9E055" w14:textId="77777777" w:rsidR="005248BA" w:rsidRPr="005248BA" w:rsidRDefault="005248BA" w:rsidP="005248BA">
      <w:pPr>
        <w:pStyle w:val="EndNoteBibliography"/>
      </w:pPr>
      <w:r w:rsidRPr="005248BA">
        <w:t>44.</w:t>
      </w:r>
      <w:r w:rsidRPr="005248BA">
        <w:tab/>
        <w:t>Chelton DB, et al. . The Influence of Nonlinear Mesoscale Eddies on Near-Surface Oceanic Chlorophyll. 2011;334(6054):328 - 32.</w:t>
      </w:r>
    </w:p>
    <w:p w14:paraId="49A3E4F3" w14:textId="6CECC0B5" w:rsidR="00C72050" w:rsidRDefault="00791C0B" w:rsidP="00211B2B">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0B5169B1" w14:textId="77777777" w:rsidR="00142DE8" w:rsidRDefault="00C72050" w:rsidP="00142DE8">
      <w:pPr>
        <w:rPr>
          <w:rFonts w:ascii="Times New Roman" w:hAnsi="Times New Roman" w:cs="Times New Roman"/>
          <w:sz w:val="24"/>
          <w:szCs w:val="24"/>
        </w:rPr>
      </w:pPr>
      <w:r>
        <w:rPr>
          <w:rFonts w:ascii="Times New Roman" w:hAnsi="Times New Roman" w:cs="Times New Roman"/>
          <w:sz w:val="24"/>
          <w:szCs w:val="24"/>
        </w:rPr>
        <w:br w:type="page"/>
      </w:r>
    </w:p>
    <w:p w14:paraId="78708630" w14:textId="77777777" w:rsidR="00674B1E" w:rsidRDefault="00674B1E" w:rsidP="00674B1E">
      <w:pPr>
        <w:pStyle w:val="Heading1"/>
        <w:numPr>
          <w:ilvl w:val="0"/>
          <w:numId w:val="0"/>
        </w:numPr>
      </w:pPr>
      <w:r>
        <w:lastRenderedPageBreak/>
        <w:t>Tables</w:t>
      </w:r>
    </w:p>
    <w:p w14:paraId="3088752C" w14:textId="4774696C" w:rsidR="00674B1E" w:rsidRDefault="00674B1E" w:rsidP="00674B1E">
      <w:pPr>
        <w:rPr>
          <w:rFonts w:ascii="Times New Roman" w:eastAsiaTheme="majorEastAsia" w:hAnsi="Times New Roman" w:cstheme="majorBidi"/>
          <w:sz w:val="24"/>
          <w:szCs w:val="32"/>
        </w:rPr>
      </w:pPr>
      <w:r>
        <w:rPr>
          <w:noProof/>
        </w:rPr>
        <w:drawing>
          <wp:inline distT="0" distB="0" distL="0" distR="0" wp14:anchorId="57FD1F03" wp14:editId="3327780B">
            <wp:extent cx="6400800" cy="4206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400800" cy="4206240"/>
                    </a:xfrm>
                    <a:prstGeom prst="rect">
                      <a:avLst/>
                    </a:prstGeom>
                  </pic:spPr>
                </pic:pic>
              </a:graphicData>
            </a:graphic>
          </wp:inline>
        </w:drawing>
      </w:r>
      <w:r w:rsidRPr="00674B1E">
        <w:rPr>
          <w:noProof/>
        </w:rPr>
        <w:drawing>
          <wp:inline distT="0" distB="0" distL="0" distR="0" wp14:anchorId="1DD5B3C5" wp14:editId="29C822F9">
            <wp:extent cx="6400800" cy="2173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400800" cy="2173321"/>
                    </a:xfrm>
                    <a:prstGeom prst="rect">
                      <a:avLst/>
                    </a:prstGeom>
                    <a:noFill/>
                    <a:ln>
                      <a:noFill/>
                    </a:ln>
                  </pic:spPr>
                </pic:pic>
              </a:graphicData>
            </a:graphic>
          </wp:inline>
        </w:drawing>
      </w:r>
    </w:p>
    <w:p w14:paraId="2E13DA05" w14:textId="77777777" w:rsidR="00674B1E" w:rsidRDefault="00674B1E" w:rsidP="00674B1E"/>
    <w:p w14:paraId="5334D8C1" w14:textId="77777777" w:rsidR="00674B1E" w:rsidRDefault="00674B1E" w:rsidP="00674B1E"/>
    <w:p w14:paraId="32DCBFB6" w14:textId="77777777" w:rsidR="00674B1E" w:rsidRDefault="00674B1E" w:rsidP="00674B1E"/>
    <w:p w14:paraId="2F9C1D36" w14:textId="77777777" w:rsidR="00674B1E" w:rsidRDefault="00674B1E" w:rsidP="00674B1E"/>
    <w:p w14:paraId="30E9908C" w14:textId="0DDB42BE" w:rsidR="00674B1E" w:rsidRDefault="00674B1E" w:rsidP="00674B1E">
      <w:pPr>
        <w:pStyle w:val="Heading1"/>
        <w:numPr>
          <w:ilvl w:val="0"/>
          <w:numId w:val="0"/>
        </w:numPr>
      </w:pPr>
      <w:r>
        <w:lastRenderedPageBreak/>
        <w:t>Figures and captions</w:t>
      </w:r>
    </w:p>
    <w:p w14:paraId="6388AC94" w14:textId="1B08852B" w:rsidR="00F06EF0" w:rsidRDefault="00C72050" w:rsidP="00142DE8">
      <w:pPr>
        <w:rPr>
          <w:rFonts w:ascii="Times New Roman" w:hAnsi="Times New Roman" w:cs="Times New Roman"/>
          <w:sz w:val="24"/>
          <w:szCs w:val="24"/>
        </w:rPr>
      </w:pPr>
      <w:r>
        <w:rPr>
          <w:rFonts w:ascii="Times New Roman" w:hAnsi="Times New Roman" w:cs="Times New Roman"/>
          <w:sz w:val="24"/>
          <w:szCs w:val="24"/>
        </w:rPr>
        <w:t>Figure 1. Monthly composites of merged GSM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between 2002-2019</w:t>
      </w:r>
      <w:r w:rsidR="008354B0">
        <w:rPr>
          <w:rFonts w:ascii="Times New Roman" w:hAnsi="Times New Roman" w:cs="Times New Roman"/>
          <w:sz w:val="24"/>
          <w:szCs w:val="24"/>
        </w:rPr>
        <w:t xml:space="preserve"> during periods </w:t>
      </w:r>
      <w:r w:rsidR="005569EC">
        <w:rPr>
          <w:rFonts w:ascii="Times New Roman" w:hAnsi="Times New Roman" w:cs="Times New Roman"/>
          <w:sz w:val="24"/>
          <w:szCs w:val="24"/>
        </w:rPr>
        <w:t xml:space="preserve">of summer-fall (July-October) blooms in the NPSG. </w:t>
      </w:r>
      <w:r w:rsidR="005569EC" w:rsidRPr="00F93868">
        <w:rPr>
          <w:rFonts w:ascii="Times New Roman" w:hAnsi="Times New Roman" w:cs="Times New Roman"/>
          <w:sz w:val="24"/>
          <w:szCs w:val="24"/>
          <w:highlight w:val="yellow"/>
        </w:rPr>
        <w:t xml:space="preserve">Station ALOHA is </w:t>
      </w:r>
      <w:r w:rsidR="003F3953">
        <w:rPr>
          <w:rFonts w:ascii="Times New Roman" w:hAnsi="Times New Roman" w:cs="Times New Roman"/>
          <w:sz w:val="24"/>
          <w:szCs w:val="24"/>
          <w:highlight w:val="yellow"/>
        </w:rPr>
        <w:t>shown as a black circle (TBD)</w:t>
      </w:r>
    </w:p>
    <w:p w14:paraId="6B85CC84" w14:textId="77777777" w:rsidR="00F06EF0" w:rsidRDefault="00F06EF0"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A65E66" wp14:editId="63BD0398">
            <wp:extent cx="6391275" cy="6924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91275" cy="6924675"/>
                    </a:xfrm>
                    <a:prstGeom prst="rect">
                      <a:avLst/>
                    </a:prstGeom>
                    <a:noFill/>
                    <a:ln>
                      <a:noFill/>
                    </a:ln>
                  </pic:spPr>
                </pic:pic>
              </a:graphicData>
            </a:graphic>
          </wp:inline>
        </w:drawing>
      </w:r>
    </w:p>
    <w:p w14:paraId="3AC0B828" w14:textId="77777777" w:rsidR="00F06EF0" w:rsidRDefault="00F06EF0"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8739AD" wp14:editId="7D01C705">
            <wp:extent cx="6391275" cy="7286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391275" cy="7286625"/>
                    </a:xfrm>
                    <a:prstGeom prst="rect">
                      <a:avLst/>
                    </a:prstGeom>
                    <a:noFill/>
                    <a:ln>
                      <a:noFill/>
                    </a:ln>
                  </pic:spPr>
                </pic:pic>
              </a:graphicData>
            </a:graphic>
          </wp:inline>
        </w:drawing>
      </w:r>
    </w:p>
    <w:p w14:paraId="2E571EF0" w14:textId="77777777" w:rsidR="00F06EF0" w:rsidRDefault="00F06EF0" w:rsidP="00211B2B">
      <w:pPr>
        <w:spacing w:line="480" w:lineRule="auto"/>
        <w:jc w:val="both"/>
        <w:rPr>
          <w:rFonts w:ascii="Times New Roman" w:hAnsi="Times New Roman" w:cs="Times New Roman"/>
          <w:sz w:val="24"/>
          <w:szCs w:val="24"/>
        </w:rPr>
      </w:pPr>
    </w:p>
    <w:p w14:paraId="0E2841C5" w14:textId="77777777" w:rsidR="00F06EF0" w:rsidRDefault="00F06EF0" w:rsidP="00211B2B">
      <w:pPr>
        <w:spacing w:line="480" w:lineRule="auto"/>
        <w:jc w:val="both"/>
        <w:rPr>
          <w:rFonts w:ascii="Times New Roman" w:hAnsi="Times New Roman" w:cs="Times New Roman"/>
          <w:sz w:val="24"/>
          <w:szCs w:val="24"/>
        </w:rPr>
      </w:pPr>
    </w:p>
    <w:p w14:paraId="71D04056" w14:textId="217D0AA8" w:rsidR="0022140F" w:rsidRDefault="00F06EF0" w:rsidP="00211B2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Figure 2. (A) Linear regression of daily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 1 day to HPLC CHL measured by the HOT program in the upper 25 m of the water column rom 2002-2019</w:t>
      </w:r>
      <w:r w:rsidRPr="0063637D">
        <w:rPr>
          <w:rFonts w:ascii="Times New Roman" w:hAnsi="Times New Roman" w:cs="Times New Roman"/>
          <w:sz w:val="24"/>
          <w:szCs w:val="24"/>
        </w:rPr>
        <w:t>. (B) Seasonal cycle of CHL</w:t>
      </w:r>
      <w:r w:rsidRPr="0063637D">
        <w:rPr>
          <w:rFonts w:ascii="Times New Roman" w:hAnsi="Times New Roman" w:cs="Times New Roman"/>
          <w:sz w:val="24"/>
          <w:szCs w:val="24"/>
          <w:vertAlign w:val="subscript"/>
        </w:rPr>
        <w:t>sat</w:t>
      </w:r>
      <w:r w:rsidRPr="0063637D">
        <w:rPr>
          <w:rFonts w:ascii="Times New Roman" w:hAnsi="Times New Roman" w:cs="Times New Roman"/>
          <w:sz w:val="24"/>
          <w:szCs w:val="24"/>
        </w:rPr>
        <w:t xml:space="preserve"> for the NPSG region around Station ALOHA and the NEPSG region around 30°N.</w:t>
      </w:r>
      <w:r>
        <w:rPr>
          <w:rFonts w:ascii="Times New Roman" w:hAnsi="Times New Roman" w:cs="Times New Roman"/>
          <w:sz w:val="24"/>
          <w:szCs w:val="24"/>
        </w:rPr>
        <w:t xml:space="preserve"> </w:t>
      </w:r>
      <w:commentRangeStart w:id="63"/>
      <w:r w:rsidR="003F3953" w:rsidRPr="003F3953">
        <w:rPr>
          <w:rFonts w:ascii="Times New Roman" w:hAnsi="Times New Roman" w:cs="Times New Roman"/>
          <w:sz w:val="24"/>
          <w:szCs w:val="24"/>
          <w:highlight w:val="yellow"/>
        </w:rPr>
        <w:t>(y-axis needs to be fixed</w:t>
      </w:r>
      <w:commentRangeEnd w:id="63"/>
      <w:r w:rsidR="00F208B2">
        <w:rPr>
          <w:rStyle w:val="CommentReference"/>
        </w:rPr>
        <w:commentReference w:id="63"/>
      </w:r>
      <w:commentRangeStart w:id="64"/>
      <w:r w:rsidR="003F3953" w:rsidRPr="003F3953">
        <w:rPr>
          <w:rFonts w:ascii="Times New Roman" w:hAnsi="Times New Roman" w:cs="Times New Roman"/>
          <w:sz w:val="24"/>
          <w:szCs w:val="24"/>
          <w:highlight w:val="yellow"/>
        </w:rPr>
        <w:t>)</w:t>
      </w:r>
      <w:commentRangeEnd w:id="64"/>
      <w:r w:rsidR="00563F9E">
        <w:rPr>
          <w:rStyle w:val="CommentReference"/>
        </w:rPr>
        <w:commentReference w:id="64"/>
      </w:r>
    </w:p>
    <w:p w14:paraId="42994E00" w14:textId="67FA0CC1" w:rsidR="0022140F" w:rsidRDefault="005B7B36" w:rsidP="003F395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FAA092" wp14:editId="608DBC56">
            <wp:extent cx="4572132" cy="611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86034" cy="6133644"/>
                    </a:xfrm>
                    <a:prstGeom prst="rect">
                      <a:avLst/>
                    </a:prstGeom>
                    <a:noFill/>
                    <a:ln>
                      <a:noFill/>
                    </a:ln>
                  </pic:spPr>
                </pic:pic>
              </a:graphicData>
            </a:graphic>
          </wp:inline>
        </w:drawing>
      </w:r>
    </w:p>
    <w:p w14:paraId="7EC82EFC" w14:textId="2598FD32" w:rsidR="005B7B36" w:rsidRDefault="005B7B36" w:rsidP="00211B2B">
      <w:pPr>
        <w:spacing w:line="480" w:lineRule="auto"/>
        <w:jc w:val="both"/>
        <w:rPr>
          <w:rFonts w:ascii="Times New Roman" w:hAnsi="Times New Roman" w:cs="Times New Roman"/>
          <w:sz w:val="24"/>
          <w:szCs w:val="24"/>
        </w:rPr>
      </w:pPr>
    </w:p>
    <w:p w14:paraId="79362EF1" w14:textId="436A250E" w:rsidR="00142DE8" w:rsidRDefault="00142DE8" w:rsidP="003F3953">
      <w:pPr>
        <w:rPr>
          <w:rFonts w:ascii="Times New Roman" w:hAnsi="Times New Roman" w:cs="Times New Roman"/>
          <w:sz w:val="24"/>
          <w:szCs w:val="24"/>
        </w:rPr>
      </w:pPr>
      <w:r>
        <w:rPr>
          <w:rFonts w:ascii="Times New Roman" w:hAnsi="Times New Roman" w:cs="Times New Roman"/>
          <w:sz w:val="24"/>
          <w:szCs w:val="24"/>
        </w:rPr>
        <w:lastRenderedPageBreak/>
        <w:t xml:space="preserve">Figure 3. Monthly composites of bloom frequency per grid cell </w:t>
      </w:r>
      <w:r w:rsidR="003F3953">
        <w:rPr>
          <w:rFonts w:ascii="Times New Roman" w:hAnsi="Times New Roman" w:cs="Times New Roman"/>
          <w:sz w:val="24"/>
          <w:szCs w:val="24"/>
        </w:rPr>
        <w:t xml:space="preserve">(# </w:t>
      </w:r>
      <w:r w:rsidR="003F3953" w:rsidRPr="003F3953">
        <w:rPr>
          <w:rFonts w:ascii="Times New Roman" w:hAnsi="Times New Roman" w:cs="Times New Roman"/>
          <w:sz w:val="24"/>
          <w:szCs w:val="24"/>
        </w:rPr>
        <w:t>C</w:t>
      </w:r>
      <w:r w:rsidR="003F3953">
        <w:rPr>
          <w:rFonts w:ascii="Times New Roman" w:hAnsi="Times New Roman" w:cs="Times New Roman"/>
          <w:sz w:val="24"/>
          <w:szCs w:val="24"/>
        </w:rPr>
        <w:t>HL</w:t>
      </w:r>
      <w:r w:rsidR="003F3953">
        <w:rPr>
          <w:rFonts w:ascii="Times New Roman" w:hAnsi="Times New Roman" w:cs="Times New Roman"/>
          <w:sz w:val="24"/>
          <w:szCs w:val="24"/>
          <w:vertAlign w:val="subscript"/>
        </w:rPr>
        <w:t>anom</w:t>
      </w:r>
      <w:r w:rsidR="003F3953" w:rsidRPr="003F3953">
        <w:rPr>
          <w:rFonts w:ascii="Times New Roman" w:hAnsi="Times New Roman" w:cs="Times New Roman"/>
          <w:sz w:val="24"/>
          <w:szCs w:val="24"/>
        </w:rPr>
        <w:t xml:space="preserve">/ monthly retrievals) </w:t>
      </w:r>
      <w:r w:rsidRPr="003F3953">
        <w:rPr>
          <w:rFonts w:ascii="Times New Roman" w:hAnsi="Times New Roman" w:cs="Times New Roman"/>
          <w:sz w:val="24"/>
          <w:szCs w:val="24"/>
        </w:rPr>
        <w:t>between</w:t>
      </w:r>
      <w:r>
        <w:rPr>
          <w:rFonts w:ascii="Times New Roman" w:hAnsi="Times New Roman" w:cs="Times New Roman"/>
          <w:sz w:val="24"/>
          <w:szCs w:val="24"/>
        </w:rPr>
        <w:t xml:space="preserve"> 2002-2019 during periods of summer-fall (July-October) blooms in the NPSG. </w:t>
      </w:r>
      <w:r w:rsidR="003F3953" w:rsidRPr="00F93868">
        <w:rPr>
          <w:rFonts w:ascii="Times New Roman" w:hAnsi="Times New Roman" w:cs="Times New Roman"/>
          <w:sz w:val="24"/>
          <w:szCs w:val="24"/>
          <w:highlight w:val="yellow"/>
        </w:rPr>
        <w:t xml:space="preserve">Station ALOHA is </w:t>
      </w:r>
      <w:r w:rsidR="003F3953">
        <w:rPr>
          <w:rFonts w:ascii="Times New Roman" w:hAnsi="Times New Roman" w:cs="Times New Roman"/>
          <w:sz w:val="24"/>
          <w:szCs w:val="24"/>
          <w:highlight w:val="yellow"/>
        </w:rPr>
        <w:t>shown as a black circle (TBD)</w:t>
      </w:r>
    </w:p>
    <w:p w14:paraId="05AC4C26" w14:textId="4CB60186" w:rsidR="00C72050" w:rsidRDefault="00F93868" w:rsidP="00211B2B">
      <w:pPr>
        <w:spacing w:line="480" w:lineRule="auto"/>
        <w:jc w:val="both"/>
        <w:rPr>
          <w:rFonts w:ascii="Times New Roman" w:hAnsi="Times New Roman" w:cs="Times New Roman"/>
          <w:sz w:val="24"/>
          <w:szCs w:val="24"/>
        </w:rPr>
      </w:pPr>
      <w:commentRangeStart w:id="65"/>
      <w:r>
        <w:rPr>
          <w:rFonts w:ascii="Times New Roman" w:hAnsi="Times New Roman" w:cs="Times New Roman"/>
          <w:noProof/>
          <w:sz w:val="24"/>
          <w:szCs w:val="24"/>
        </w:rPr>
        <w:drawing>
          <wp:inline distT="0" distB="0" distL="0" distR="0" wp14:anchorId="0A2D8B68" wp14:editId="5EF24080">
            <wp:extent cx="6134100" cy="7343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34100" cy="7343775"/>
                    </a:xfrm>
                    <a:prstGeom prst="rect">
                      <a:avLst/>
                    </a:prstGeom>
                    <a:noFill/>
                    <a:ln>
                      <a:noFill/>
                    </a:ln>
                  </pic:spPr>
                </pic:pic>
              </a:graphicData>
            </a:graphic>
          </wp:inline>
        </w:drawing>
      </w:r>
      <w:commentRangeEnd w:id="65"/>
      <w:r w:rsidR="00563F9E">
        <w:rPr>
          <w:rStyle w:val="CommentReference"/>
        </w:rPr>
        <w:commentReference w:id="65"/>
      </w:r>
    </w:p>
    <w:p w14:paraId="0B692C6A" w14:textId="43A98A2F" w:rsidR="00C72050" w:rsidRDefault="00F93868"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DF1D24" wp14:editId="0CB39C13">
            <wp:extent cx="6143625" cy="743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43625" cy="7439025"/>
                    </a:xfrm>
                    <a:prstGeom prst="rect">
                      <a:avLst/>
                    </a:prstGeom>
                    <a:noFill/>
                    <a:ln>
                      <a:noFill/>
                    </a:ln>
                  </pic:spPr>
                </pic:pic>
              </a:graphicData>
            </a:graphic>
          </wp:inline>
        </w:drawing>
      </w:r>
    </w:p>
    <w:p w14:paraId="76DBC92F" w14:textId="1F7AFEBB" w:rsidR="00142DE8" w:rsidRDefault="00142DE8" w:rsidP="00142DE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EA89957" w14:textId="5A6D0931" w:rsidR="005569EC" w:rsidRDefault="00142DE8" w:rsidP="00142DE8">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Figure 4. </w:t>
      </w:r>
      <w:r w:rsidRPr="00142DE8">
        <w:rPr>
          <w:rFonts w:ascii="Times New Roman" w:hAnsi="Times New Roman" w:cs="Times New Roman"/>
          <w:noProof/>
          <w:sz w:val="24"/>
          <w:szCs w:val="24"/>
        </w:rPr>
        <w:t>K-means cluster analysis (method = euclidean distance, k = 4, scale = 0-1) applied to the FSLE, and SLA fields at St</w:t>
      </w:r>
      <w:r w:rsidR="00322395">
        <w:rPr>
          <w:rFonts w:ascii="Times New Roman" w:hAnsi="Times New Roman" w:cs="Times New Roman"/>
          <w:noProof/>
          <w:sz w:val="24"/>
          <w:szCs w:val="24"/>
        </w:rPr>
        <w:t>ation</w:t>
      </w:r>
      <w:r w:rsidRPr="00142DE8">
        <w:rPr>
          <w:rFonts w:ascii="Times New Roman" w:hAnsi="Times New Roman" w:cs="Times New Roman"/>
          <w:noProof/>
          <w:sz w:val="24"/>
          <w:szCs w:val="24"/>
        </w:rPr>
        <w:t xml:space="preserve"> ALOHA during the late summer months (July-October) of 2018. The cluster analysis groups each data point into one of four (sub)mesoscale regions: mesoscale positive, mesoscale negative, submesoscale, and mixed regions.</w:t>
      </w:r>
    </w:p>
    <w:p w14:paraId="724F3C9C" w14:textId="30DA22B4"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C53529" wp14:editId="29515943">
            <wp:extent cx="6391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91275" cy="5238750"/>
                    </a:xfrm>
                    <a:prstGeom prst="rect">
                      <a:avLst/>
                    </a:prstGeom>
                    <a:noFill/>
                    <a:ln>
                      <a:noFill/>
                    </a:ln>
                  </pic:spPr>
                </pic:pic>
              </a:graphicData>
            </a:graphic>
          </wp:inline>
        </w:drawing>
      </w:r>
    </w:p>
    <w:p w14:paraId="2AF01E0C" w14:textId="77777777" w:rsidR="00142DE8" w:rsidRDefault="00142DE8" w:rsidP="00211B2B">
      <w:pPr>
        <w:spacing w:line="480" w:lineRule="auto"/>
        <w:jc w:val="both"/>
        <w:rPr>
          <w:rFonts w:ascii="Times New Roman" w:hAnsi="Times New Roman" w:cs="Times New Roman"/>
          <w:noProof/>
          <w:sz w:val="24"/>
          <w:szCs w:val="24"/>
        </w:rPr>
      </w:pPr>
    </w:p>
    <w:p w14:paraId="63DC46EA" w14:textId="77777777" w:rsidR="00142DE8" w:rsidRDefault="00142DE8" w:rsidP="00211B2B">
      <w:pPr>
        <w:spacing w:line="480" w:lineRule="auto"/>
        <w:jc w:val="both"/>
        <w:rPr>
          <w:rFonts w:ascii="Times New Roman" w:hAnsi="Times New Roman" w:cs="Times New Roman"/>
          <w:noProof/>
          <w:sz w:val="24"/>
          <w:szCs w:val="24"/>
        </w:rPr>
      </w:pPr>
    </w:p>
    <w:p w14:paraId="4864AA50" w14:textId="18EB84BA" w:rsidR="00142DE8" w:rsidRDefault="00142DE8" w:rsidP="00211B2B">
      <w:pPr>
        <w:spacing w:line="480" w:lineRule="auto"/>
        <w:jc w:val="both"/>
        <w:rPr>
          <w:rFonts w:ascii="Times New Roman" w:hAnsi="Times New Roman" w:cs="Times New Roman"/>
          <w:noProof/>
          <w:sz w:val="24"/>
          <w:szCs w:val="24"/>
        </w:rPr>
      </w:pPr>
    </w:p>
    <w:p w14:paraId="1E4F84E0" w14:textId="1F69E6A5"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Figure 5. </w:t>
      </w:r>
      <w:r w:rsidRPr="00142DE8">
        <w:rPr>
          <w:rFonts w:ascii="Times New Roman" w:hAnsi="Times New Roman" w:cs="Times New Roman"/>
          <w:noProof/>
          <w:sz w:val="24"/>
          <w:szCs w:val="24"/>
        </w:rPr>
        <w:t>Top figure (a) shows FSLE as blacvk contours overlayed on SLA durring the peak of the 2018 bloom. AVISO outer eddie contours shown as black polygons. The bottom figure (b) shows the output of the k-means cluster algorithm with the four identified regions: Submesoscale (black), mesoscale positive (red), mesoscale negative (blue), and mixted (white).</w:t>
      </w:r>
    </w:p>
    <w:p w14:paraId="4CA658F7" w14:textId="501BAC0D"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BECE97" wp14:editId="51C16881">
            <wp:extent cx="6400800" cy="537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400800" cy="5372100"/>
                    </a:xfrm>
                    <a:prstGeom prst="rect">
                      <a:avLst/>
                    </a:prstGeom>
                    <a:noFill/>
                    <a:ln>
                      <a:noFill/>
                    </a:ln>
                  </pic:spPr>
                </pic:pic>
              </a:graphicData>
            </a:graphic>
          </wp:inline>
        </w:drawing>
      </w:r>
    </w:p>
    <w:p w14:paraId="40623A0A" w14:textId="77777777" w:rsidR="00142DE8" w:rsidRDefault="00142DE8" w:rsidP="00211B2B">
      <w:pPr>
        <w:spacing w:line="480" w:lineRule="auto"/>
        <w:jc w:val="both"/>
        <w:rPr>
          <w:rFonts w:ascii="Times New Roman" w:hAnsi="Times New Roman" w:cs="Times New Roman"/>
          <w:noProof/>
          <w:sz w:val="24"/>
          <w:szCs w:val="24"/>
        </w:rPr>
      </w:pPr>
    </w:p>
    <w:p w14:paraId="0E5CD096" w14:textId="77777777" w:rsidR="00142DE8" w:rsidRDefault="00142DE8" w:rsidP="00211B2B">
      <w:pPr>
        <w:spacing w:line="480" w:lineRule="auto"/>
        <w:jc w:val="both"/>
        <w:rPr>
          <w:rFonts w:ascii="Times New Roman" w:hAnsi="Times New Roman" w:cs="Times New Roman"/>
          <w:noProof/>
          <w:sz w:val="24"/>
          <w:szCs w:val="24"/>
        </w:rPr>
      </w:pPr>
    </w:p>
    <w:p w14:paraId="11891DC1" w14:textId="7531BF45" w:rsidR="003F3953" w:rsidRDefault="00142DE8" w:rsidP="00211B2B">
      <w:pPr>
        <w:spacing w:line="480" w:lineRule="auto"/>
        <w:jc w:val="both"/>
        <w:rPr>
          <w:rFonts w:ascii="Times New Roman" w:hAnsi="Times New Roman" w:cs="Times New Roman"/>
          <w:noProof/>
          <w:sz w:val="24"/>
          <w:szCs w:val="24"/>
          <w:highlight w:val="yellow"/>
        </w:rPr>
      </w:pPr>
      <w:r w:rsidRPr="00142DE8">
        <w:rPr>
          <w:rFonts w:ascii="Times New Roman" w:hAnsi="Times New Roman" w:cs="Times New Roman"/>
          <w:noProof/>
          <w:sz w:val="24"/>
          <w:szCs w:val="24"/>
        </w:rPr>
        <w:lastRenderedPageBreak/>
        <w:t>Figure 6</w:t>
      </w:r>
      <w:r>
        <w:rPr>
          <w:rFonts w:ascii="Times New Roman" w:hAnsi="Times New Roman" w:cs="Times New Roman"/>
          <w:noProof/>
          <w:sz w:val="24"/>
          <w:szCs w:val="24"/>
        </w:rPr>
        <w:t>.</w:t>
      </w:r>
      <w:r w:rsidRPr="00142DE8">
        <w:rPr>
          <w:rFonts w:ascii="Times New Roman" w:hAnsi="Times New Roman" w:cs="Times New Roman"/>
          <w:noProof/>
          <w:sz w:val="24"/>
          <w:szCs w:val="24"/>
        </w:rPr>
        <w:t xml:space="preserve"> </w:t>
      </w:r>
      <w:r w:rsidRPr="003F3953">
        <w:rPr>
          <w:rFonts w:ascii="Times New Roman" w:hAnsi="Times New Roman" w:cs="Times New Roman"/>
          <w:noProof/>
          <w:sz w:val="24"/>
          <w:szCs w:val="24"/>
          <w:highlight w:val="yellow"/>
        </w:rPr>
        <w:t>PLACE HOLDER - Spatio-temporal evolution of the 2007 bloom</w:t>
      </w:r>
      <w:r w:rsidR="003F3953">
        <w:rPr>
          <w:rFonts w:ascii="Times New Roman" w:hAnsi="Times New Roman" w:cs="Times New Roman"/>
          <w:noProof/>
          <w:sz w:val="24"/>
          <w:szCs w:val="24"/>
          <w:highlight w:val="yellow"/>
        </w:rPr>
        <w:t xml:space="preserve"> </w:t>
      </w:r>
      <w:r w:rsidR="00980388">
        <w:rPr>
          <w:rFonts w:ascii="Times New Roman" w:hAnsi="Times New Roman" w:cs="Times New Roman"/>
          <w:noProof/>
          <w:sz w:val="24"/>
          <w:szCs w:val="24"/>
          <w:highlight w:val="yellow"/>
        </w:rPr>
        <w:t xml:space="preserve">from Lehahn et al. </w:t>
      </w:r>
      <w:r w:rsidR="003F3953">
        <w:rPr>
          <w:rFonts w:ascii="Times New Roman" w:hAnsi="Times New Roman" w:cs="Times New Roman"/>
          <w:noProof/>
          <w:sz w:val="24"/>
          <w:szCs w:val="24"/>
          <w:highlight w:val="yellow"/>
        </w:rPr>
        <w:t xml:space="preserve">– will generate this same </w:t>
      </w:r>
      <w:r w:rsidR="00980388">
        <w:rPr>
          <w:rFonts w:ascii="Times New Roman" w:hAnsi="Times New Roman" w:cs="Times New Roman"/>
          <w:noProof/>
          <w:sz w:val="24"/>
          <w:szCs w:val="24"/>
          <w:highlight w:val="yellow"/>
        </w:rPr>
        <w:t xml:space="preserve">style of </w:t>
      </w:r>
      <w:r w:rsidR="003F3953">
        <w:rPr>
          <w:rFonts w:ascii="Times New Roman" w:hAnsi="Times New Roman" w:cs="Times New Roman"/>
          <w:noProof/>
          <w:sz w:val="24"/>
          <w:szCs w:val="24"/>
          <w:highlight w:val="yellow"/>
        </w:rPr>
        <w:t xml:space="preserve">figure for 2018 </w:t>
      </w:r>
    </w:p>
    <w:p w14:paraId="79718D32" w14:textId="5CB47213" w:rsidR="005569EC" w:rsidRDefault="005B7B36"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1115D" wp14:editId="6DC8274A">
            <wp:extent cx="6400800" cy="680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00800" cy="6800850"/>
                    </a:xfrm>
                    <a:prstGeom prst="rect">
                      <a:avLst/>
                    </a:prstGeom>
                    <a:noFill/>
                    <a:ln>
                      <a:noFill/>
                    </a:ln>
                  </pic:spPr>
                </pic:pic>
              </a:graphicData>
            </a:graphic>
          </wp:inline>
        </w:drawing>
      </w:r>
    </w:p>
    <w:p w14:paraId="25493AB7" w14:textId="43F6ED0D" w:rsidR="005B7B36" w:rsidRDefault="005B7B36" w:rsidP="00211B2B">
      <w:pPr>
        <w:spacing w:line="480" w:lineRule="auto"/>
        <w:jc w:val="both"/>
        <w:rPr>
          <w:rFonts w:ascii="Times New Roman" w:hAnsi="Times New Roman" w:cs="Times New Roman"/>
          <w:sz w:val="24"/>
          <w:szCs w:val="24"/>
        </w:rPr>
      </w:pPr>
    </w:p>
    <w:p w14:paraId="72F0E170" w14:textId="5F14CDDB" w:rsidR="005B7B36" w:rsidRDefault="005B7B36" w:rsidP="00211B2B">
      <w:pPr>
        <w:spacing w:line="480" w:lineRule="auto"/>
        <w:jc w:val="both"/>
        <w:rPr>
          <w:rFonts w:ascii="Times New Roman" w:hAnsi="Times New Roman" w:cs="Times New Roman"/>
          <w:sz w:val="24"/>
          <w:szCs w:val="24"/>
        </w:rPr>
      </w:pPr>
    </w:p>
    <w:p w14:paraId="0FFBC7E0" w14:textId="77777777" w:rsidR="00980388" w:rsidRDefault="00142DE8" w:rsidP="00980388">
      <w:pPr>
        <w:spacing w:line="480" w:lineRule="auto"/>
        <w:jc w:val="both"/>
        <w:rPr>
          <w:rFonts w:ascii="Times New Roman" w:hAnsi="Times New Roman" w:cs="Times New Roman"/>
          <w:noProof/>
          <w:sz w:val="24"/>
          <w:szCs w:val="24"/>
          <w:highlight w:val="yellow"/>
        </w:rPr>
      </w:pPr>
      <w:r w:rsidRPr="00980388">
        <w:rPr>
          <w:rFonts w:ascii="Times New Roman" w:hAnsi="Times New Roman" w:cs="Times New Roman"/>
          <w:sz w:val="24"/>
          <w:szCs w:val="24"/>
          <w:highlight w:val="yellow"/>
        </w:rPr>
        <w:t>Figure 7. PLACE HOLDER - Satellite-based Lagrangian time series of the 2007 bloom</w:t>
      </w:r>
      <w:r w:rsidR="00980388">
        <w:rPr>
          <w:rFonts w:ascii="Times New Roman" w:hAnsi="Times New Roman" w:cs="Times New Roman"/>
          <w:sz w:val="24"/>
          <w:szCs w:val="24"/>
        </w:rPr>
        <w:t xml:space="preserve"> - </w:t>
      </w:r>
      <w:r w:rsidR="00980388">
        <w:rPr>
          <w:rFonts w:ascii="Times New Roman" w:hAnsi="Times New Roman" w:cs="Times New Roman"/>
          <w:noProof/>
          <w:sz w:val="24"/>
          <w:szCs w:val="24"/>
          <w:highlight w:val="yellow"/>
        </w:rPr>
        <w:t xml:space="preserve">from Lehahn et al. – will generate this same style of figure for 2018 </w:t>
      </w:r>
    </w:p>
    <w:p w14:paraId="1F657AD3" w14:textId="775664DF" w:rsidR="00142DE8" w:rsidRDefault="00142DE8" w:rsidP="00211B2B">
      <w:pPr>
        <w:spacing w:line="480" w:lineRule="auto"/>
        <w:jc w:val="both"/>
        <w:rPr>
          <w:rFonts w:ascii="Times New Roman" w:hAnsi="Times New Roman" w:cs="Times New Roman"/>
          <w:sz w:val="24"/>
          <w:szCs w:val="24"/>
        </w:rPr>
      </w:pPr>
    </w:p>
    <w:p w14:paraId="1D5E4531" w14:textId="5C1B53AA" w:rsidR="005B7B36" w:rsidRPr="00C72050" w:rsidRDefault="005B7B36" w:rsidP="00980388">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524FE" wp14:editId="1533673A">
            <wp:extent cx="3400425" cy="6505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00425" cy="6505575"/>
                    </a:xfrm>
                    <a:prstGeom prst="rect">
                      <a:avLst/>
                    </a:prstGeom>
                    <a:noFill/>
                    <a:ln>
                      <a:noFill/>
                    </a:ln>
                  </pic:spPr>
                </pic:pic>
              </a:graphicData>
            </a:graphic>
          </wp:inline>
        </w:drawing>
      </w:r>
    </w:p>
    <w:sectPr w:rsidR="005B7B36" w:rsidRPr="00C72050" w:rsidSect="00D02D63">
      <w:footerReference w:type="default" r:id="rId366"/>
      <w:pgSz w:w="12240" w:h="15840" w:code="1"/>
      <w:pgMar w:top="1440" w:right="1080" w:bottom="144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Seth Bushinsky" w:date="2022-05-12T10:25:00Z" w:initials="SMB">
    <w:p w14:paraId="57D2C772" w14:textId="047BB3BF" w:rsidR="00511D7E" w:rsidRDefault="00511D7E">
      <w:pPr>
        <w:pStyle w:val="CommentText"/>
      </w:pPr>
      <w:r>
        <w:rPr>
          <w:rStyle w:val="CommentReference"/>
        </w:rPr>
        <w:annotationRef/>
      </w:r>
      <w:r>
        <w:t>Seems overly dramatic, maybe just stick to something simpler</w:t>
      </w:r>
    </w:p>
  </w:comment>
  <w:comment w:id="30" w:author="Seth Bushinsky" w:date="2022-05-12T10:30:00Z" w:initials="SMB">
    <w:p w14:paraId="1AF720B5" w14:textId="17EDC3A8" w:rsidR="00511D7E" w:rsidRDefault="00511D7E">
      <w:pPr>
        <w:pStyle w:val="CommentText"/>
      </w:pPr>
      <w:r>
        <w:rPr>
          <w:rStyle w:val="CommentReference"/>
        </w:rPr>
        <w:annotationRef/>
      </w:r>
      <w:r>
        <w:t>You devote much more time to bottom-up controls than top-down. Is this intentional or just where you are so far? If there is a reason (i.e. bottom-up seems more likely) I would state it. Otherwise I would add more detail to the evidence for possible top-down controls</w:t>
      </w:r>
    </w:p>
  </w:comment>
  <w:comment w:id="33" w:author="Seth Bushinsky" w:date="2022-05-12T10:33:00Z" w:initials="SMB">
    <w:p w14:paraId="75AF0EFA" w14:textId="1BF20D00" w:rsidR="00511D7E" w:rsidRDefault="00511D7E">
      <w:pPr>
        <w:pStyle w:val="CommentText"/>
      </w:pPr>
      <w:r>
        <w:rPr>
          <w:rStyle w:val="CommentReference"/>
        </w:rPr>
        <w:annotationRef/>
      </w:r>
      <w:r>
        <w:t>A method to do what?</w:t>
      </w:r>
    </w:p>
  </w:comment>
  <w:comment w:id="36" w:author="Seth Bushinsky" w:date="2022-05-12T10:34:00Z" w:initials="SMB">
    <w:p w14:paraId="31559EA4" w14:textId="71ED8D3D" w:rsidR="00511D7E" w:rsidRDefault="00511D7E">
      <w:pPr>
        <w:pStyle w:val="CommentText"/>
      </w:pPr>
      <w:r>
        <w:rPr>
          <w:rStyle w:val="CommentReference"/>
        </w:rPr>
        <w:annotationRef/>
      </w:r>
      <w:r>
        <w:t>?</w:t>
      </w:r>
    </w:p>
  </w:comment>
  <w:comment w:id="34" w:author="Seth Bushinsky" w:date="2022-05-12T10:36:00Z" w:initials="SMB">
    <w:p w14:paraId="5A1241E4" w14:textId="6EAFB6F0" w:rsidR="00511D7E" w:rsidRDefault="00511D7E">
      <w:pPr>
        <w:pStyle w:val="CommentText"/>
      </w:pPr>
      <w:r>
        <w:rPr>
          <w:rStyle w:val="CommentReference"/>
        </w:rPr>
        <w:annotationRef/>
      </w:r>
      <w:r>
        <w:t xml:space="preserve">Some repetition in this paragraph that can be </w:t>
      </w:r>
      <w:proofErr w:type="spellStart"/>
      <w:r>
        <w:t>trimed</w:t>
      </w:r>
      <w:proofErr w:type="spellEnd"/>
    </w:p>
  </w:comment>
  <w:comment w:id="39" w:author="Seth Bushinsky" w:date="2022-05-12T14:02:00Z" w:initials="SMB">
    <w:p w14:paraId="794267D4" w14:textId="77777777" w:rsidR="00104A98" w:rsidRDefault="00104A98" w:rsidP="00104A98">
      <w:pPr>
        <w:pStyle w:val="CommentText"/>
      </w:pPr>
      <w:r>
        <w:rPr>
          <w:rStyle w:val="CommentReference"/>
        </w:rPr>
        <w:annotationRef/>
      </w:r>
      <w:r>
        <w:t>This seems like a non-sequitur from the previous sentence and is in the middle of your defense of box location. Either clarify or move.</w:t>
      </w:r>
    </w:p>
  </w:comment>
  <w:comment w:id="40" w:author="Seth Bushinsky" w:date="2022-05-12T13:56:00Z" w:initials="SMB">
    <w:p w14:paraId="03962EB9" w14:textId="77777777" w:rsidR="00104A98" w:rsidRDefault="00104A98" w:rsidP="00104A98">
      <w:pPr>
        <w:pStyle w:val="CommentText"/>
      </w:pPr>
      <w:r>
        <w:rPr>
          <w:rStyle w:val="CommentReference"/>
        </w:rPr>
        <w:annotationRef/>
      </w:r>
      <w:r>
        <w:t xml:space="preserve">I would put this at the start of the paragraph when you initially state the center of each region. </w:t>
      </w:r>
    </w:p>
  </w:comment>
  <w:comment w:id="41" w:author="Seth Bushinsky" w:date="2022-05-12T13:59:00Z" w:initials="SMB">
    <w:p w14:paraId="2D1D2691" w14:textId="00C35DA2" w:rsidR="00511D7E" w:rsidRDefault="00511D7E">
      <w:pPr>
        <w:pStyle w:val="CommentText"/>
      </w:pPr>
      <w:r>
        <w:rPr>
          <w:rStyle w:val="CommentReference"/>
        </w:rPr>
        <w:annotationRef/>
      </w:r>
      <w:r>
        <w:t>Figure 3 says it shows bloom frequency, not anomalies</w:t>
      </w:r>
    </w:p>
  </w:comment>
  <w:comment w:id="42" w:author="Seth Bushinsky" w:date="2022-05-12T14:00:00Z" w:initials="SMB">
    <w:p w14:paraId="6B0D61D0" w14:textId="7C07AB7B" w:rsidR="00511D7E" w:rsidRDefault="00511D7E">
      <w:pPr>
        <w:pStyle w:val="CommentText"/>
      </w:pPr>
      <w:r>
        <w:rPr>
          <w:rStyle w:val="CommentReference"/>
        </w:rPr>
        <w:annotationRef/>
      </w:r>
      <w:r>
        <w:t>Was this just done by eye?</w:t>
      </w:r>
    </w:p>
  </w:comment>
  <w:comment w:id="46" w:author="Seth Bushinsky" w:date="2022-05-12T14:06:00Z" w:initials="SMB">
    <w:p w14:paraId="7BB1152C" w14:textId="621DD541" w:rsidR="00511D7E" w:rsidRDefault="00511D7E">
      <w:pPr>
        <w:pStyle w:val="CommentText"/>
      </w:pPr>
      <w:r>
        <w:rPr>
          <w:rStyle w:val="CommentReference"/>
        </w:rPr>
        <w:annotationRef/>
      </w:r>
      <w:r>
        <w:t>What is this?</w:t>
      </w:r>
    </w:p>
  </w:comment>
  <w:comment w:id="47" w:author="Seth Bushinsky" w:date="2022-05-12T14:07:00Z" w:initials="SMB">
    <w:p w14:paraId="39CCCCE5" w14:textId="41FB898A" w:rsidR="00511D7E" w:rsidRDefault="00511D7E">
      <w:pPr>
        <w:pStyle w:val="CommentText"/>
      </w:pPr>
      <w:r>
        <w:rPr>
          <w:rStyle w:val="CommentReference"/>
        </w:rPr>
        <w:annotationRef/>
      </w:r>
      <w:r>
        <w:t xml:space="preserve">You can just generally call these “masks” instead of saying they are raster objects w/ 0s and 1s. </w:t>
      </w:r>
    </w:p>
  </w:comment>
  <w:comment w:id="49" w:author="Seth Bushinsky" w:date="2022-05-12T14:30:00Z" w:initials="SMB">
    <w:p w14:paraId="28E88E35" w14:textId="062FEDEE" w:rsidR="00511D7E" w:rsidRDefault="00511D7E">
      <w:pPr>
        <w:pStyle w:val="CommentText"/>
      </w:pPr>
      <w:r>
        <w:rPr>
          <w:rStyle w:val="CommentReference"/>
        </w:rPr>
        <w:annotationRef/>
      </w:r>
      <w:r>
        <w:t>Is this something specific to the language you used for this analysis? If so it doesn’t need to be here unless there is some numerical change that takes place</w:t>
      </w:r>
    </w:p>
  </w:comment>
  <w:comment w:id="50" w:author="Seth Bushinsky" w:date="2022-05-12T14:31:00Z" w:initials="SMB">
    <w:p w14:paraId="72E19C2A" w14:textId="559EACA3" w:rsidR="00511D7E" w:rsidRDefault="00511D7E">
      <w:pPr>
        <w:pStyle w:val="CommentText"/>
      </w:pPr>
      <w:r>
        <w:rPr>
          <w:rStyle w:val="CommentReference"/>
        </w:rPr>
        <w:annotationRef/>
      </w:r>
      <w:r>
        <w:t>How? This seems important to your analysis because it sets the groupings</w:t>
      </w:r>
    </w:p>
  </w:comment>
  <w:comment w:id="51" w:author="Seth Bushinsky" w:date="2022-05-12T14:32:00Z" w:initials="SMB">
    <w:p w14:paraId="55D68398" w14:textId="5BBDEC21" w:rsidR="00511D7E" w:rsidRDefault="00511D7E">
      <w:pPr>
        <w:pStyle w:val="CommentText"/>
      </w:pPr>
      <w:r>
        <w:rPr>
          <w:rStyle w:val="CommentReference"/>
        </w:rPr>
        <w:annotationRef/>
      </w:r>
      <w:r>
        <w:t>Is this Figure 5?</w:t>
      </w:r>
    </w:p>
  </w:comment>
  <w:comment w:id="52" w:author="Seth Bushinsky" w:date="2022-05-12T14:32:00Z" w:initials="SMB">
    <w:p w14:paraId="59DDF893" w14:textId="6671F2F0" w:rsidR="00511D7E" w:rsidRDefault="00511D7E">
      <w:pPr>
        <w:pStyle w:val="CommentText"/>
      </w:pPr>
      <w:r>
        <w:rPr>
          <w:rStyle w:val="CommentReference"/>
        </w:rPr>
        <w:annotationRef/>
      </w:r>
      <w:r>
        <w:t xml:space="preserve">Again, remove if this only describes the code you used You can supply the code in supplement or via </w:t>
      </w:r>
      <w:proofErr w:type="spellStart"/>
      <w:r>
        <w:t>github</w:t>
      </w:r>
      <w:proofErr w:type="spellEnd"/>
      <w:r>
        <w:t>/</w:t>
      </w:r>
      <w:proofErr w:type="spellStart"/>
      <w:r>
        <w:t>zenodo</w:t>
      </w:r>
      <w:proofErr w:type="spellEnd"/>
      <w:r>
        <w:t xml:space="preserve"> but this doesn’t belong in a paper</w:t>
      </w:r>
    </w:p>
  </w:comment>
  <w:comment w:id="53" w:author="Seth Bushinsky" w:date="2022-05-12T14:49:00Z" w:initials="SMB">
    <w:p w14:paraId="39FAB3D2" w14:textId="72F0B854" w:rsidR="00511D7E" w:rsidRDefault="00511D7E">
      <w:pPr>
        <w:pStyle w:val="CommentText"/>
      </w:pPr>
      <w:r>
        <w:rPr>
          <w:rStyle w:val="CommentReference"/>
        </w:rPr>
        <w:annotationRef/>
      </w:r>
      <w:r>
        <w:t xml:space="preserve">Why not have some quantitative threshold? </w:t>
      </w:r>
    </w:p>
  </w:comment>
  <w:comment w:id="54" w:author="Seth Bushinsky" w:date="2022-05-12T14:50:00Z" w:initials="SMB">
    <w:p w14:paraId="2631B063" w14:textId="232FEAFC" w:rsidR="00511D7E" w:rsidRDefault="00511D7E">
      <w:pPr>
        <w:pStyle w:val="CommentText"/>
      </w:pPr>
      <w:r>
        <w:rPr>
          <w:rStyle w:val="CommentReference"/>
        </w:rPr>
        <w:annotationRef/>
      </w:r>
      <w:r>
        <w:t>Unclear what this means</w:t>
      </w:r>
    </w:p>
  </w:comment>
  <w:comment w:id="55" w:author="Seth Bushinsky" w:date="2022-05-12T14:51:00Z" w:initials="SMB">
    <w:p w14:paraId="75B5FA6C" w14:textId="0726259E" w:rsidR="00511D7E" w:rsidRDefault="00511D7E">
      <w:pPr>
        <w:pStyle w:val="CommentText"/>
      </w:pPr>
      <w:r>
        <w:rPr>
          <w:rStyle w:val="CommentReference"/>
        </w:rPr>
        <w:annotationRef/>
      </w:r>
      <w:r>
        <w:t xml:space="preserve">Do you show this? You could add monthly data from HOT to Fig 2b, maybe as a line in the background </w:t>
      </w:r>
    </w:p>
  </w:comment>
  <w:comment w:id="56" w:author="Seth Bushinsky" w:date="2022-05-12T14:56:00Z" w:initials="SMB">
    <w:p w14:paraId="0803865D" w14:textId="6B120BDD" w:rsidR="00511D7E" w:rsidRDefault="00511D7E">
      <w:pPr>
        <w:pStyle w:val="CommentText"/>
      </w:pPr>
      <w:r>
        <w:rPr>
          <w:rStyle w:val="CommentReference"/>
        </w:rPr>
        <w:annotationRef/>
      </w:r>
      <w:r>
        <w:t>Need to be a little less cautious in your statements</w:t>
      </w:r>
    </w:p>
  </w:comment>
  <w:comment w:id="57" w:author="Seth Bushinsky" w:date="2022-05-12T14:57:00Z" w:initials="SMB">
    <w:p w14:paraId="5DA02E24" w14:textId="2827B567" w:rsidR="00511D7E" w:rsidRDefault="00511D7E">
      <w:pPr>
        <w:pStyle w:val="CommentText"/>
      </w:pPr>
      <w:r>
        <w:rPr>
          <w:rStyle w:val="CommentReference"/>
        </w:rPr>
        <w:annotationRef/>
      </w:r>
      <w:r>
        <w:t>Is this shown? From your current description of Fig 2 it doesn’t seem like monthly HPLC is shown</w:t>
      </w:r>
    </w:p>
  </w:comment>
  <w:comment w:id="58" w:author="Seth Bushinsky" w:date="2022-05-12T15:00:00Z" w:initials="SMB">
    <w:p w14:paraId="0D4E306D" w14:textId="5C97CBE6" w:rsidR="00511D7E" w:rsidRDefault="00511D7E">
      <w:pPr>
        <w:pStyle w:val="CommentText"/>
      </w:pPr>
      <w:r>
        <w:rPr>
          <w:rStyle w:val="CommentReference"/>
        </w:rPr>
        <w:annotationRef/>
      </w:r>
      <w:r>
        <w:t>?</w:t>
      </w:r>
    </w:p>
  </w:comment>
  <w:comment w:id="59" w:author="Seth Bushinsky" w:date="2022-05-12T15:55:00Z" w:initials="SMB">
    <w:p w14:paraId="1B16FFD3" w14:textId="1ABA98E2" w:rsidR="00511D7E" w:rsidRDefault="00511D7E">
      <w:pPr>
        <w:pStyle w:val="CommentText"/>
      </w:pPr>
      <w:r>
        <w:rPr>
          <w:rStyle w:val="CommentReference"/>
        </w:rPr>
        <w:annotationRef/>
      </w:r>
      <w:proofErr w:type="gramStart"/>
      <w:r>
        <w:t>Overall</w:t>
      </w:r>
      <w:proofErr w:type="gramEnd"/>
      <w:r>
        <w:t xml:space="preserve"> I think the discussion has lots of good information and details, but could use more effort to make it clear for a reader who doesn’t already know what you’ve done. I suspect some of this will come as you finish sections, but generally try to read it as though you’re seeing the sections for the first time and decide whether you are presenting enough supporting description and data to back up your statements. </w:t>
      </w:r>
    </w:p>
  </w:comment>
  <w:comment w:id="60" w:author="Seth Bushinsky" w:date="2022-05-12T15:01:00Z" w:initials="SMB">
    <w:p w14:paraId="6F84957A" w14:textId="5CD9ACAD" w:rsidR="00511D7E" w:rsidRDefault="00511D7E">
      <w:pPr>
        <w:pStyle w:val="CommentText"/>
      </w:pPr>
      <w:r>
        <w:rPr>
          <w:rStyle w:val="CommentReference"/>
        </w:rPr>
        <w:annotationRef/>
      </w:r>
      <w:r>
        <w:t>Again, too timid</w:t>
      </w:r>
    </w:p>
  </w:comment>
  <w:comment w:id="61" w:author="Seth Bushinsky" w:date="2022-05-12T15:54:00Z" w:initials="SMB">
    <w:p w14:paraId="1748971A" w14:textId="02978B31" w:rsidR="00511D7E" w:rsidRDefault="00511D7E">
      <w:pPr>
        <w:pStyle w:val="CommentText"/>
      </w:pPr>
      <w:r>
        <w:rPr>
          <w:rStyle w:val="CommentReference"/>
        </w:rPr>
        <w:annotationRef/>
      </w:r>
      <w:r>
        <w:t>Unclear which the METAP one is based on Figure 5/caption</w:t>
      </w:r>
    </w:p>
  </w:comment>
  <w:comment w:id="62" w:author="Seth Bushinsky" w:date="2022-05-12T15:55:00Z" w:initials="SMB">
    <w:p w14:paraId="0BBB38DF" w14:textId="6CA75C51" w:rsidR="00511D7E" w:rsidRDefault="00511D7E">
      <w:pPr>
        <w:pStyle w:val="CommentText"/>
      </w:pPr>
      <w:r>
        <w:rPr>
          <w:rStyle w:val="CommentReference"/>
        </w:rPr>
        <w:annotationRef/>
      </w:r>
      <w:r>
        <w:t>Based on what?</w:t>
      </w:r>
    </w:p>
  </w:comment>
  <w:comment w:id="63" w:author="Seth Bushinsky" w:date="2022-05-12T10:46:00Z" w:initials="SMB">
    <w:p w14:paraId="479C3DA2" w14:textId="14E8FFA1" w:rsidR="00511D7E" w:rsidRDefault="00511D7E">
      <w:pPr>
        <w:pStyle w:val="CommentText"/>
      </w:pPr>
      <w:r>
        <w:rPr>
          <w:rStyle w:val="CommentReference"/>
        </w:rPr>
        <w:annotationRef/>
      </w:r>
      <w:r>
        <w:t>Does this mean setting the axis limits equal? Do you address anywhere whether a slope of 0.5 is ok for your purposes or expected?</w:t>
      </w:r>
    </w:p>
  </w:comment>
  <w:comment w:id="64" w:author="Seth Bushinsky" w:date="2022-05-12T13:57:00Z" w:initials="SMB">
    <w:p w14:paraId="0B8E7943" w14:textId="4F3D2E99" w:rsidR="00511D7E" w:rsidRDefault="00511D7E">
      <w:pPr>
        <w:pStyle w:val="CommentText"/>
      </w:pPr>
      <w:r>
        <w:rPr>
          <w:rStyle w:val="CommentReference"/>
        </w:rPr>
        <w:annotationRef/>
      </w:r>
      <w:r>
        <w:t xml:space="preserve">If the y-axis data sources are the same, it would be clearer to have them labeled something like Daily </w:t>
      </w:r>
      <w:proofErr w:type="spellStart"/>
      <w:r>
        <w:t>CHLsat</w:t>
      </w:r>
      <w:proofErr w:type="spellEnd"/>
      <w:r>
        <w:t xml:space="preserve"> (mg/m3) for the top and Mean </w:t>
      </w:r>
      <w:proofErr w:type="spellStart"/>
      <w:r>
        <w:t>CHLsat</w:t>
      </w:r>
      <w:proofErr w:type="spellEnd"/>
      <w:r>
        <w:t xml:space="preserve"> (mg/m3) for the bottom to keep things consistent.</w:t>
      </w:r>
    </w:p>
  </w:comment>
  <w:comment w:id="65" w:author="Seth Bushinsky" w:date="2022-05-12T13:59:00Z" w:initials="SMB">
    <w:p w14:paraId="025F0933" w14:textId="5CDA0BDF" w:rsidR="00511D7E" w:rsidRDefault="00511D7E">
      <w:pPr>
        <w:pStyle w:val="CommentText"/>
      </w:pPr>
      <w:r>
        <w:rPr>
          <w:rStyle w:val="CommentReference"/>
        </w:rPr>
        <w:annotationRef/>
      </w:r>
      <w:r>
        <w:t xml:space="preserve">Choose a different colormap from figure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D2C772" w15:done="0"/>
  <w15:commentEx w15:paraId="1AF720B5" w15:done="0"/>
  <w15:commentEx w15:paraId="75AF0EFA" w15:done="0"/>
  <w15:commentEx w15:paraId="31559EA4" w15:done="0"/>
  <w15:commentEx w15:paraId="5A1241E4" w15:done="0"/>
  <w15:commentEx w15:paraId="794267D4" w15:done="0"/>
  <w15:commentEx w15:paraId="03962EB9" w15:done="0"/>
  <w15:commentEx w15:paraId="2D1D2691" w15:done="0"/>
  <w15:commentEx w15:paraId="6B0D61D0" w15:done="0"/>
  <w15:commentEx w15:paraId="7BB1152C" w15:done="0"/>
  <w15:commentEx w15:paraId="39CCCCE5" w15:done="0"/>
  <w15:commentEx w15:paraId="28E88E35" w15:done="0"/>
  <w15:commentEx w15:paraId="72E19C2A" w15:done="0"/>
  <w15:commentEx w15:paraId="55D68398" w15:done="0"/>
  <w15:commentEx w15:paraId="59DDF893" w15:done="0"/>
  <w15:commentEx w15:paraId="39FAB3D2" w15:done="0"/>
  <w15:commentEx w15:paraId="2631B063" w15:done="0"/>
  <w15:commentEx w15:paraId="75B5FA6C" w15:done="0"/>
  <w15:commentEx w15:paraId="0803865D" w15:done="0"/>
  <w15:commentEx w15:paraId="5DA02E24" w15:done="0"/>
  <w15:commentEx w15:paraId="0D4E306D" w15:done="0"/>
  <w15:commentEx w15:paraId="1B16FFD3" w15:done="0"/>
  <w15:commentEx w15:paraId="6F84957A" w15:done="0"/>
  <w15:commentEx w15:paraId="1748971A" w15:done="0"/>
  <w15:commentEx w15:paraId="0BBB38DF" w15:done="0"/>
  <w15:commentEx w15:paraId="479C3DA2" w15:done="0"/>
  <w15:commentEx w15:paraId="0B8E7943" w15:done="0"/>
  <w15:commentEx w15:paraId="025F0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5F2C" w16cex:dateUtc="2022-05-12T20:25:00Z"/>
  <w16cex:commentExtensible w16cex:durableId="26276033" w16cex:dateUtc="2022-05-12T20:30:00Z"/>
  <w16cex:commentExtensible w16cex:durableId="2627610A" w16cex:dateUtc="2022-05-12T20:33:00Z"/>
  <w16cex:commentExtensible w16cex:durableId="26276140" w16cex:dateUtc="2022-05-12T20:34:00Z"/>
  <w16cex:commentExtensible w16cex:durableId="26276199" w16cex:dateUtc="2022-05-12T20:36:00Z"/>
  <w16cex:commentExtensible w16cex:durableId="2627914B" w16cex:dateUtc="2022-05-12T23:59:00Z"/>
  <w16cex:commentExtensible w16cex:durableId="26279196" w16cex:dateUtc="2022-05-13T00:00:00Z"/>
  <w16cex:commentExtensible w16cex:durableId="262791D9" w16cex:dateUtc="2022-05-13T00:02:00Z"/>
  <w16cex:commentExtensible w16cex:durableId="26279073" w16cex:dateUtc="2022-05-12T23:56:00Z"/>
  <w16cex:commentExtensible w16cex:durableId="262792F7" w16cex:dateUtc="2022-05-13T00:06:00Z"/>
  <w16cex:commentExtensible w16cex:durableId="26279328" w16cex:dateUtc="2022-05-13T00:07:00Z"/>
  <w16cex:commentExtensible w16cex:durableId="2627987E" w16cex:dateUtc="2022-05-13T00:30:00Z"/>
  <w16cex:commentExtensible w16cex:durableId="262798B8" w16cex:dateUtc="2022-05-13T00:31:00Z"/>
  <w16cex:commentExtensible w16cex:durableId="262798E6" w16cex:dateUtc="2022-05-13T00:32:00Z"/>
  <w16cex:commentExtensible w16cex:durableId="262798FE" w16cex:dateUtc="2022-05-13T00:32:00Z"/>
  <w16cex:commentExtensible w16cex:durableId="26279CFF" w16cex:dateUtc="2022-05-13T00:49:00Z"/>
  <w16cex:commentExtensible w16cex:durableId="26279D34" w16cex:dateUtc="2022-05-13T00:50:00Z"/>
  <w16cex:commentExtensible w16cex:durableId="26279D68" w16cex:dateUtc="2022-05-13T00:51:00Z"/>
  <w16cex:commentExtensible w16cex:durableId="26279EAE" w16cex:dateUtc="2022-05-13T00:56:00Z"/>
  <w16cex:commentExtensible w16cex:durableId="26279ED1" w16cex:dateUtc="2022-05-13T00:57:00Z"/>
  <w16cex:commentExtensible w16cex:durableId="26279FAA" w16cex:dateUtc="2022-05-13T01:00:00Z"/>
  <w16cex:commentExtensible w16cex:durableId="2627AC80" w16cex:dateUtc="2022-05-13T01:55:00Z"/>
  <w16cex:commentExtensible w16cex:durableId="26279FB6" w16cex:dateUtc="2022-05-13T01:01:00Z"/>
  <w16cex:commentExtensible w16cex:durableId="2627AC31" w16cex:dateUtc="2022-05-13T01:54:00Z"/>
  <w16cex:commentExtensible w16cex:durableId="2627AC57" w16cex:dateUtc="2022-05-13T01:55:00Z"/>
  <w16cex:commentExtensible w16cex:durableId="26276401" w16cex:dateUtc="2022-05-12T20:46:00Z"/>
  <w16cex:commentExtensible w16cex:durableId="262790CC" w16cex:dateUtc="2022-05-12T23:57:00Z"/>
  <w16cex:commentExtensible w16cex:durableId="2627915A" w16cex:dateUtc="2022-05-12T2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D2C772" w16cid:durableId="26275F2C"/>
  <w16cid:commentId w16cid:paraId="1AF720B5" w16cid:durableId="26276033"/>
  <w16cid:commentId w16cid:paraId="75AF0EFA" w16cid:durableId="2627610A"/>
  <w16cid:commentId w16cid:paraId="31559EA4" w16cid:durableId="26276140"/>
  <w16cid:commentId w16cid:paraId="5A1241E4" w16cid:durableId="26276199"/>
  <w16cid:commentId w16cid:paraId="794267D4" w16cid:durableId="26C1F834"/>
  <w16cid:commentId w16cid:paraId="03962EB9" w16cid:durableId="26C1F833"/>
  <w16cid:commentId w16cid:paraId="2D1D2691" w16cid:durableId="2627914B"/>
  <w16cid:commentId w16cid:paraId="6B0D61D0" w16cid:durableId="26279196"/>
  <w16cid:commentId w16cid:paraId="7BB1152C" w16cid:durableId="262792F7"/>
  <w16cid:commentId w16cid:paraId="39CCCCE5" w16cid:durableId="26279328"/>
  <w16cid:commentId w16cid:paraId="28E88E35" w16cid:durableId="2627987E"/>
  <w16cid:commentId w16cid:paraId="72E19C2A" w16cid:durableId="262798B8"/>
  <w16cid:commentId w16cid:paraId="55D68398" w16cid:durableId="262798E6"/>
  <w16cid:commentId w16cid:paraId="59DDF893" w16cid:durableId="262798FE"/>
  <w16cid:commentId w16cid:paraId="39FAB3D2" w16cid:durableId="26279CFF"/>
  <w16cid:commentId w16cid:paraId="2631B063" w16cid:durableId="26279D34"/>
  <w16cid:commentId w16cid:paraId="75B5FA6C" w16cid:durableId="26279D68"/>
  <w16cid:commentId w16cid:paraId="0803865D" w16cid:durableId="26279EAE"/>
  <w16cid:commentId w16cid:paraId="5DA02E24" w16cid:durableId="26279ED1"/>
  <w16cid:commentId w16cid:paraId="0D4E306D" w16cid:durableId="26279FAA"/>
  <w16cid:commentId w16cid:paraId="1B16FFD3" w16cid:durableId="2627AC80"/>
  <w16cid:commentId w16cid:paraId="6F84957A" w16cid:durableId="26279FB6"/>
  <w16cid:commentId w16cid:paraId="1748971A" w16cid:durableId="2627AC31"/>
  <w16cid:commentId w16cid:paraId="0BBB38DF" w16cid:durableId="2627AC57"/>
  <w16cid:commentId w16cid:paraId="479C3DA2" w16cid:durableId="26276401"/>
  <w16cid:commentId w16cid:paraId="0B8E7943" w16cid:durableId="262790CC"/>
  <w16cid:commentId w16cid:paraId="025F0933" w16cid:durableId="262791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768EF" w14:textId="77777777" w:rsidR="00531FE1" w:rsidRDefault="00531FE1" w:rsidP="001908F0">
      <w:pPr>
        <w:spacing w:after="0" w:line="240" w:lineRule="auto"/>
      </w:pPr>
      <w:r>
        <w:separator/>
      </w:r>
    </w:p>
  </w:endnote>
  <w:endnote w:type="continuationSeparator" w:id="0">
    <w:p w14:paraId="5824F7C2" w14:textId="77777777" w:rsidR="00531FE1" w:rsidRDefault="00531FE1" w:rsidP="0019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119523"/>
      <w:docPartObj>
        <w:docPartGallery w:val="Page Numbers (Bottom of Page)"/>
        <w:docPartUnique/>
      </w:docPartObj>
    </w:sdtPr>
    <w:sdtEndPr>
      <w:rPr>
        <w:noProof/>
      </w:rPr>
    </w:sdtEndPr>
    <w:sdtContent>
      <w:p w14:paraId="741FD80F" w14:textId="0723FA37" w:rsidR="00511D7E" w:rsidRDefault="00511D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8FB2BB" w14:textId="77777777" w:rsidR="00511D7E" w:rsidRDefault="00511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D9677" w14:textId="77777777" w:rsidR="00531FE1" w:rsidRDefault="00531FE1" w:rsidP="001908F0">
      <w:pPr>
        <w:spacing w:after="0" w:line="240" w:lineRule="auto"/>
      </w:pPr>
      <w:r>
        <w:separator/>
      </w:r>
    </w:p>
  </w:footnote>
  <w:footnote w:type="continuationSeparator" w:id="0">
    <w:p w14:paraId="33648B5D" w14:textId="77777777" w:rsidR="00531FE1" w:rsidRDefault="00531FE1" w:rsidP="00190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301B4"/>
    <w:multiLevelType w:val="hybridMultilevel"/>
    <w:tmpl w:val="A616391E"/>
    <w:lvl w:ilvl="0" w:tplc="FB5A66BC">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3566A"/>
    <w:multiLevelType w:val="hybridMultilevel"/>
    <w:tmpl w:val="E06C46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182002"/>
    <w:multiLevelType w:val="hybridMultilevel"/>
    <w:tmpl w:val="6F0CAF06"/>
    <w:lvl w:ilvl="0" w:tplc="AEE893CA">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A2FFA"/>
    <w:multiLevelType w:val="hybridMultilevel"/>
    <w:tmpl w:val="4EF69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22926"/>
    <w:multiLevelType w:val="hybridMultilevel"/>
    <w:tmpl w:val="BE7E84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F809CA"/>
    <w:multiLevelType w:val="hybridMultilevel"/>
    <w:tmpl w:val="2C70336A"/>
    <w:lvl w:ilvl="0" w:tplc="F584536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684CDB"/>
    <w:multiLevelType w:val="hybridMultilevel"/>
    <w:tmpl w:val="960E25AE"/>
    <w:lvl w:ilvl="0" w:tplc="28C8E3D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33E5A4F"/>
    <w:multiLevelType w:val="hybridMultilevel"/>
    <w:tmpl w:val="080880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6"/>
  </w:num>
  <w:num w:numId="5">
    <w:abstractNumId w:val="5"/>
  </w:num>
  <w:num w:numId="6">
    <w:abstractNumId w:val="3"/>
  </w:num>
  <w:num w:numId="7">
    <w:abstractNumId w:val="0"/>
    <w:lvlOverride w:ilvl="0">
      <w:startOverride w:val="2"/>
    </w:lvlOverride>
  </w:num>
  <w:num w:numId="8">
    <w:abstractNumId w:val="4"/>
  </w:num>
  <w:num w:numId="9">
    <w:abstractNumId w:val="7"/>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Ash">
    <w15:presenceInfo w15:providerId="Windows Live" w15:userId="a40bdbe1db9f7cbf"/>
  </w15:person>
  <w15:person w15:author="Seth Bushinsky">
    <w15:presenceInfo w15:providerId="None" w15:userId="Seth Bushins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sddfvez20w2x5tedw0a5x2x5fr02psvpvd0s&quot;&gt;My EndNote Library&lt;record-ids&gt;&lt;item&gt;4&lt;/item&gt;&lt;item&gt;12&lt;/item&gt;&lt;item&gt;19&lt;/item&gt;&lt;item&gt;24&lt;/item&gt;&lt;item&gt;33&lt;/item&gt;&lt;item&gt;44&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70&lt;/item&gt;&lt;item&gt;72&lt;/item&gt;&lt;item&gt;73&lt;/item&gt;&lt;item&gt;74&lt;/item&gt;&lt;item&gt;80&lt;/item&gt;&lt;/record-ids&gt;&lt;/item&gt;&lt;/Libraries&gt;"/>
  </w:docVars>
  <w:rsids>
    <w:rsidRoot w:val="00EF454D"/>
    <w:rsid w:val="00002FD6"/>
    <w:rsid w:val="00005E9D"/>
    <w:rsid w:val="000100D2"/>
    <w:rsid w:val="00010DC6"/>
    <w:rsid w:val="000125CA"/>
    <w:rsid w:val="000147BF"/>
    <w:rsid w:val="00014AF0"/>
    <w:rsid w:val="00014DC5"/>
    <w:rsid w:val="000171BC"/>
    <w:rsid w:val="00020C8A"/>
    <w:rsid w:val="00023FE7"/>
    <w:rsid w:val="00033F63"/>
    <w:rsid w:val="00034600"/>
    <w:rsid w:val="00040977"/>
    <w:rsid w:val="00045AFF"/>
    <w:rsid w:val="00045BD0"/>
    <w:rsid w:val="00047C69"/>
    <w:rsid w:val="00051B53"/>
    <w:rsid w:val="00051DA8"/>
    <w:rsid w:val="00053E5A"/>
    <w:rsid w:val="00057159"/>
    <w:rsid w:val="00065250"/>
    <w:rsid w:val="00087918"/>
    <w:rsid w:val="00091892"/>
    <w:rsid w:val="00094B79"/>
    <w:rsid w:val="00095BDF"/>
    <w:rsid w:val="00097C50"/>
    <w:rsid w:val="000A6A58"/>
    <w:rsid w:val="000B18BF"/>
    <w:rsid w:val="000B2CC3"/>
    <w:rsid w:val="000B6748"/>
    <w:rsid w:val="000B7E62"/>
    <w:rsid w:val="000C12B8"/>
    <w:rsid w:val="000C184A"/>
    <w:rsid w:val="000C48C2"/>
    <w:rsid w:val="000C7542"/>
    <w:rsid w:val="000D15B5"/>
    <w:rsid w:val="000E36DD"/>
    <w:rsid w:val="000E6094"/>
    <w:rsid w:val="000F7C2D"/>
    <w:rsid w:val="0010114A"/>
    <w:rsid w:val="00101E0F"/>
    <w:rsid w:val="0010290C"/>
    <w:rsid w:val="00102A01"/>
    <w:rsid w:val="00103611"/>
    <w:rsid w:val="00104A98"/>
    <w:rsid w:val="001062D6"/>
    <w:rsid w:val="00112DCF"/>
    <w:rsid w:val="00114480"/>
    <w:rsid w:val="0011492F"/>
    <w:rsid w:val="0012100E"/>
    <w:rsid w:val="001230C1"/>
    <w:rsid w:val="00126BA8"/>
    <w:rsid w:val="001312BD"/>
    <w:rsid w:val="00131D1E"/>
    <w:rsid w:val="00134326"/>
    <w:rsid w:val="00142DE8"/>
    <w:rsid w:val="00146DB4"/>
    <w:rsid w:val="00153086"/>
    <w:rsid w:val="001559FF"/>
    <w:rsid w:val="00160E23"/>
    <w:rsid w:val="00164331"/>
    <w:rsid w:val="001657B4"/>
    <w:rsid w:val="00170C59"/>
    <w:rsid w:val="00176ACE"/>
    <w:rsid w:val="001842F2"/>
    <w:rsid w:val="001908F0"/>
    <w:rsid w:val="00195042"/>
    <w:rsid w:val="001A0162"/>
    <w:rsid w:val="001A205E"/>
    <w:rsid w:val="001A68A1"/>
    <w:rsid w:val="001B5ED7"/>
    <w:rsid w:val="001C21D9"/>
    <w:rsid w:val="001C25FC"/>
    <w:rsid w:val="001D123E"/>
    <w:rsid w:val="001D3BE4"/>
    <w:rsid w:val="001D607F"/>
    <w:rsid w:val="001D6EF4"/>
    <w:rsid w:val="001D7808"/>
    <w:rsid w:val="001D78B3"/>
    <w:rsid w:val="001D7DF4"/>
    <w:rsid w:val="001E123C"/>
    <w:rsid w:val="001E6731"/>
    <w:rsid w:val="00202142"/>
    <w:rsid w:val="00203082"/>
    <w:rsid w:val="002030CC"/>
    <w:rsid w:val="0020564B"/>
    <w:rsid w:val="00211B2B"/>
    <w:rsid w:val="00212CE6"/>
    <w:rsid w:val="00216FF6"/>
    <w:rsid w:val="0022140F"/>
    <w:rsid w:val="00243834"/>
    <w:rsid w:val="00243ACD"/>
    <w:rsid w:val="00251588"/>
    <w:rsid w:val="002541FF"/>
    <w:rsid w:val="00254827"/>
    <w:rsid w:val="0026081C"/>
    <w:rsid w:val="0026741D"/>
    <w:rsid w:val="002807EE"/>
    <w:rsid w:val="002810C2"/>
    <w:rsid w:val="00282DEE"/>
    <w:rsid w:val="002866AD"/>
    <w:rsid w:val="00286AD0"/>
    <w:rsid w:val="00286D18"/>
    <w:rsid w:val="0029231C"/>
    <w:rsid w:val="002944AD"/>
    <w:rsid w:val="002B2985"/>
    <w:rsid w:val="002B30FC"/>
    <w:rsid w:val="002C09E4"/>
    <w:rsid w:val="002D00EA"/>
    <w:rsid w:val="002D1968"/>
    <w:rsid w:val="002D218C"/>
    <w:rsid w:val="002D63FD"/>
    <w:rsid w:val="002E1B9A"/>
    <w:rsid w:val="002E2DA7"/>
    <w:rsid w:val="002F1C2B"/>
    <w:rsid w:val="002F7C2D"/>
    <w:rsid w:val="003005F3"/>
    <w:rsid w:val="003010C9"/>
    <w:rsid w:val="003018E4"/>
    <w:rsid w:val="0030502C"/>
    <w:rsid w:val="0030596E"/>
    <w:rsid w:val="00305CC4"/>
    <w:rsid w:val="003110B8"/>
    <w:rsid w:val="00312484"/>
    <w:rsid w:val="003138B4"/>
    <w:rsid w:val="00315C0D"/>
    <w:rsid w:val="00322206"/>
    <w:rsid w:val="00322395"/>
    <w:rsid w:val="003263F7"/>
    <w:rsid w:val="00326C19"/>
    <w:rsid w:val="00337313"/>
    <w:rsid w:val="0035283B"/>
    <w:rsid w:val="0036190E"/>
    <w:rsid w:val="00372A64"/>
    <w:rsid w:val="0037770C"/>
    <w:rsid w:val="00383976"/>
    <w:rsid w:val="003876D1"/>
    <w:rsid w:val="00392AD9"/>
    <w:rsid w:val="00397100"/>
    <w:rsid w:val="003A104D"/>
    <w:rsid w:val="003A19B5"/>
    <w:rsid w:val="003A1FCD"/>
    <w:rsid w:val="003A45C1"/>
    <w:rsid w:val="003A6DA8"/>
    <w:rsid w:val="003B2074"/>
    <w:rsid w:val="003B27F1"/>
    <w:rsid w:val="003B40D9"/>
    <w:rsid w:val="003C0CF1"/>
    <w:rsid w:val="003D2815"/>
    <w:rsid w:val="003D3FBF"/>
    <w:rsid w:val="003D78B7"/>
    <w:rsid w:val="003E40AF"/>
    <w:rsid w:val="003E55C2"/>
    <w:rsid w:val="003F03A6"/>
    <w:rsid w:val="003F3953"/>
    <w:rsid w:val="003F6693"/>
    <w:rsid w:val="0041642B"/>
    <w:rsid w:val="00417563"/>
    <w:rsid w:val="0043455B"/>
    <w:rsid w:val="004449D3"/>
    <w:rsid w:val="004502A7"/>
    <w:rsid w:val="00461EB5"/>
    <w:rsid w:val="00461F45"/>
    <w:rsid w:val="00464366"/>
    <w:rsid w:val="0046733E"/>
    <w:rsid w:val="00487AD8"/>
    <w:rsid w:val="004A76FF"/>
    <w:rsid w:val="004A7E63"/>
    <w:rsid w:val="004B4455"/>
    <w:rsid w:val="004C34C5"/>
    <w:rsid w:val="004D1A3C"/>
    <w:rsid w:val="004D20B2"/>
    <w:rsid w:val="004E0D3D"/>
    <w:rsid w:val="004E19D9"/>
    <w:rsid w:val="004E2D39"/>
    <w:rsid w:val="004E6C72"/>
    <w:rsid w:val="004E7EFE"/>
    <w:rsid w:val="004F2DF7"/>
    <w:rsid w:val="004F3510"/>
    <w:rsid w:val="00504415"/>
    <w:rsid w:val="00507059"/>
    <w:rsid w:val="00511D7E"/>
    <w:rsid w:val="00512F8C"/>
    <w:rsid w:val="00520BAE"/>
    <w:rsid w:val="0052106E"/>
    <w:rsid w:val="005248BA"/>
    <w:rsid w:val="00530699"/>
    <w:rsid w:val="00531FE1"/>
    <w:rsid w:val="00534627"/>
    <w:rsid w:val="00541273"/>
    <w:rsid w:val="0054423F"/>
    <w:rsid w:val="00553779"/>
    <w:rsid w:val="005569EC"/>
    <w:rsid w:val="00560DF8"/>
    <w:rsid w:val="00561BA6"/>
    <w:rsid w:val="00563F9E"/>
    <w:rsid w:val="00566B85"/>
    <w:rsid w:val="005723B9"/>
    <w:rsid w:val="005762AA"/>
    <w:rsid w:val="0058290C"/>
    <w:rsid w:val="00586BCF"/>
    <w:rsid w:val="00590E9B"/>
    <w:rsid w:val="0059350E"/>
    <w:rsid w:val="005A0E60"/>
    <w:rsid w:val="005A2CC9"/>
    <w:rsid w:val="005A52E0"/>
    <w:rsid w:val="005A5A41"/>
    <w:rsid w:val="005B0BB7"/>
    <w:rsid w:val="005B4E09"/>
    <w:rsid w:val="005B7B36"/>
    <w:rsid w:val="005C0434"/>
    <w:rsid w:val="005D59C9"/>
    <w:rsid w:val="005E1F6D"/>
    <w:rsid w:val="005E20AE"/>
    <w:rsid w:val="005E2DD5"/>
    <w:rsid w:val="005E59D2"/>
    <w:rsid w:val="005E6D25"/>
    <w:rsid w:val="005F4134"/>
    <w:rsid w:val="005F6488"/>
    <w:rsid w:val="0060267B"/>
    <w:rsid w:val="00610933"/>
    <w:rsid w:val="00612910"/>
    <w:rsid w:val="00615887"/>
    <w:rsid w:val="00615EF8"/>
    <w:rsid w:val="00622C09"/>
    <w:rsid w:val="0062314E"/>
    <w:rsid w:val="006255C8"/>
    <w:rsid w:val="00626220"/>
    <w:rsid w:val="0063637D"/>
    <w:rsid w:val="00636449"/>
    <w:rsid w:val="00637D8B"/>
    <w:rsid w:val="006448C9"/>
    <w:rsid w:val="006476DA"/>
    <w:rsid w:val="00656D91"/>
    <w:rsid w:val="00662DBF"/>
    <w:rsid w:val="00671858"/>
    <w:rsid w:val="00674B1E"/>
    <w:rsid w:val="006754A9"/>
    <w:rsid w:val="00682B9A"/>
    <w:rsid w:val="00690F94"/>
    <w:rsid w:val="0069746C"/>
    <w:rsid w:val="00697E41"/>
    <w:rsid w:val="006A5E41"/>
    <w:rsid w:val="006B2E3A"/>
    <w:rsid w:val="006B3929"/>
    <w:rsid w:val="006B3E72"/>
    <w:rsid w:val="006B6933"/>
    <w:rsid w:val="006C0CF8"/>
    <w:rsid w:val="006C5455"/>
    <w:rsid w:val="006D0D59"/>
    <w:rsid w:val="006D440F"/>
    <w:rsid w:val="006E17FA"/>
    <w:rsid w:val="006E37C5"/>
    <w:rsid w:val="006E40E7"/>
    <w:rsid w:val="006F010F"/>
    <w:rsid w:val="006F4F71"/>
    <w:rsid w:val="006F59DC"/>
    <w:rsid w:val="00714526"/>
    <w:rsid w:val="00714CA4"/>
    <w:rsid w:val="0072504E"/>
    <w:rsid w:val="00732246"/>
    <w:rsid w:val="007343D1"/>
    <w:rsid w:val="00743E6C"/>
    <w:rsid w:val="00744192"/>
    <w:rsid w:val="00744D15"/>
    <w:rsid w:val="00751582"/>
    <w:rsid w:val="00753B49"/>
    <w:rsid w:val="00756D13"/>
    <w:rsid w:val="00760857"/>
    <w:rsid w:val="00763068"/>
    <w:rsid w:val="00773462"/>
    <w:rsid w:val="007770AA"/>
    <w:rsid w:val="00784433"/>
    <w:rsid w:val="007858E9"/>
    <w:rsid w:val="0078607A"/>
    <w:rsid w:val="00791C0B"/>
    <w:rsid w:val="00792544"/>
    <w:rsid w:val="00794E6D"/>
    <w:rsid w:val="00795A9A"/>
    <w:rsid w:val="007A0982"/>
    <w:rsid w:val="007A29CC"/>
    <w:rsid w:val="007A37DF"/>
    <w:rsid w:val="007A381E"/>
    <w:rsid w:val="007A4C9C"/>
    <w:rsid w:val="007A7BE8"/>
    <w:rsid w:val="007C05C8"/>
    <w:rsid w:val="007C2C5B"/>
    <w:rsid w:val="007C71BA"/>
    <w:rsid w:val="007E1020"/>
    <w:rsid w:val="007F0206"/>
    <w:rsid w:val="007F42B7"/>
    <w:rsid w:val="00802D2E"/>
    <w:rsid w:val="00807272"/>
    <w:rsid w:val="00810DA5"/>
    <w:rsid w:val="00811FA4"/>
    <w:rsid w:val="0081306B"/>
    <w:rsid w:val="008166BD"/>
    <w:rsid w:val="00817717"/>
    <w:rsid w:val="008354B0"/>
    <w:rsid w:val="0083727C"/>
    <w:rsid w:val="00837416"/>
    <w:rsid w:val="008403E8"/>
    <w:rsid w:val="008415C5"/>
    <w:rsid w:val="0085400C"/>
    <w:rsid w:val="0085682A"/>
    <w:rsid w:val="00856DB4"/>
    <w:rsid w:val="00872C80"/>
    <w:rsid w:val="00873B89"/>
    <w:rsid w:val="00873F8F"/>
    <w:rsid w:val="00877265"/>
    <w:rsid w:val="00881B11"/>
    <w:rsid w:val="00882833"/>
    <w:rsid w:val="008852EE"/>
    <w:rsid w:val="008858D3"/>
    <w:rsid w:val="008868B4"/>
    <w:rsid w:val="00886E5D"/>
    <w:rsid w:val="00890480"/>
    <w:rsid w:val="008911E4"/>
    <w:rsid w:val="00891642"/>
    <w:rsid w:val="008944B3"/>
    <w:rsid w:val="008945AC"/>
    <w:rsid w:val="008966A5"/>
    <w:rsid w:val="008C2E48"/>
    <w:rsid w:val="008C534E"/>
    <w:rsid w:val="008D4E40"/>
    <w:rsid w:val="008D7DA6"/>
    <w:rsid w:val="008E318D"/>
    <w:rsid w:val="008E5E79"/>
    <w:rsid w:val="008F08C4"/>
    <w:rsid w:val="008F3885"/>
    <w:rsid w:val="008F4E85"/>
    <w:rsid w:val="00901F70"/>
    <w:rsid w:val="00902ECF"/>
    <w:rsid w:val="0090614B"/>
    <w:rsid w:val="00907CCF"/>
    <w:rsid w:val="00913899"/>
    <w:rsid w:val="00922D1B"/>
    <w:rsid w:val="00934617"/>
    <w:rsid w:val="009427C0"/>
    <w:rsid w:val="0095039D"/>
    <w:rsid w:val="00954115"/>
    <w:rsid w:val="009561B8"/>
    <w:rsid w:val="00957692"/>
    <w:rsid w:val="00962678"/>
    <w:rsid w:val="0096343E"/>
    <w:rsid w:val="0096676A"/>
    <w:rsid w:val="00966C25"/>
    <w:rsid w:val="00972ABD"/>
    <w:rsid w:val="00976037"/>
    <w:rsid w:val="00980388"/>
    <w:rsid w:val="009945E2"/>
    <w:rsid w:val="009A04F7"/>
    <w:rsid w:val="009A424E"/>
    <w:rsid w:val="009A6CBD"/>
    <w:rsid w:val="009B0F6B"/>
    <w:rsid w:val="009B137F"/>
    <w:rsid w:val="009B175E"/>
    <w:rsid w:val="009B3168"/>
    <w:rsid w:val="009B50E4"/>
    <w:rsid w:val="009B5765"/>
    <w:rsid w:val="009B75D1"/>
    <w:rsid w:val="009B7EBF"/>
    <w:rsid w:val="009D043E"/>
    <w:rsid w:val="009D2DD2"/>
    <w:rsid w:val="009E5626"/>
    <w:rsid w:val="00A03755"/>
    <w:rsid w:val="00A037A7"/>
    <w:rsid w:val="00A0683A"/>
    <w:rsid w:val="00A20393"/>
    <w:rsid w:val="00A21181"/>
    <w:rsid w:val="00A24CC4"/>
    <w:rsid w:val="00A266B4"/>
    <w:rsid w:val="00A3080A"/>
    <w:rsid w:val="00A33A99"/>
    <w:rsid w:val="00A33DC7"/>
    <w:rsid w:val="00A34BB8"/>
    <w:rsid w:val="00A3514F"/>
    <w:rsid w:val="00A51D86"/>
    <w:rsid w:val="00A54F83"/>
    <w:rsid w:val="00A57543"/>
    <w:rsid w:val="00A6626F"/>
    <w:rsid w:val="00A77D46"/>
    <w:rsid w:val="00A85BD5"/>
    <w:rsid w:val="00A86DFA"/>
    <w:rsid w:val="00A91D4E"/>
    <w:rsid w:val="00A9312A"/>
    <w:rsid w:val="00AC2EC6"/>
    <w:rsid w:val="00AC6820"/>
    <w:rsid w:val="00AD58C4"/>
    <w:rsid w:val="00AE6358"/>
    <w:rsid w:val="00AF2DAD"/>
    <w:rsid w:val="00AF4A0A"/>
    <w:rsid w:val="00B07705"/>
    <w:rsid w:val="00B111FA"/>
    <w:rsid w:val="00B15E79"/>
    <w:rsid w:val="00B22C5E"/>
    <w:rsid w:val="00B27557"/>
    <w:rsid w:val="00B31F58"/>
    <w:rsid w:val="00B3359A"/>
    <w:rsid w:val="00B4354B"/>
    <w:rsid w:val="00B45D39"/>
    <w:rsid w:val="00B471F4"/>
    <w:rsid w:val="00B519F4"/>
    <w:rsid w:val="00B53B44"/>
    <w:rsid w:val="00B608A7"/>
    <w:rsid w:val="00B63087"/>
    <w:rsid w:val="00B6428F"/>
    <w:rsid w:val="00B70A9C"/>
    <w:rsid w:val="00B71FA8"/>
    <w:rsid w:val="00B74C9A"/>
    <w:rsid w:val="00B80D81"/>
    <w:rsid w:val="00B81443"/>
    <w:rsid w:val="00B824FF"/>
    <w:rsid w:val="00B87780"/>
    <w:rsid w:val="00B90812"/>
    <w:rsid w:val="00B91DCF"/>
    <w:rsid w:val="00BB2FC5"/>
    <w:rsid w:val="00BB4127"/>
    <w:rsid w:val="00BB4A0C"/>
    <w:rsid w:val="00BB7B1C"/>
    <w:rsid w:val="00BC189D"/>
    <w:rsid w:val="00BC33B3"/>
    <w:rsid w:val="00BC3ED4"/>
    <w:rsid w:val="00BD3DA8"/>
    <w:rsid w:val="00BD4248"/>
    <w:rsid w:val="00BE08FE"/>
    <w:rsid w:val="00BE11D8"/>
    <w:rsid w:val="00BE18D4"/>
    <w:rsid w:val="00BE35C2"/>
    <w:rsid w:val="00BE7A8A"/>
    <w:rsid w:val="00BF1B2A"/>
    <w:rsid w:val="00BF2852"/>
    <w:rsid w:val="00BF308D"/>
    <w:rsid w:val="00C04BA5"/>
    <w:rsid w:val="00C07C6F"/>
    <w:rsid w:val="00C135A2"/>
    <w:rsid w:val="00C2096E"/>
    <w:rsid w:val="00C246A0"/>
    <w:rsid w:val="00C30A56"/>
    <w:rsid w:val="00C33A19"/>
    <w:rsid w:val="00C34528"/>
    <w:rsid w:val="00C43372"/>
    <w:rsid w:val="00C46188"/>
    <w:rsid w:val="00C50F33"/>
    <w:rsid w:val="00C51433"/>
    <w:rsid w:val="00C56641"/>
    <w:rsid w:val="00C6116D"/>
    <w:rsid w:val="00C6732C"/>
    <w:rsid w:val="00C72050"/>
    <w:rsid w:val="00C743FA"/>
    <w:rsid w:val="00C75F85"/>
    <w:rsid w:val="00C80129"/>
    <w:rsid w:val="00C90584"/>
    <w:rsid w:val="00C92C90"/>
    <w:rsid w:val="00C941BE"/>
    <w:rsid w:val="00C96F93"/>
    <w:rsid w:val="00C979F5"/>
    <w:rsid w:val="00CA093E"/>
    <w:rsid w:val="00CA2086"/>
    <w:rsid w:val="00CA5AFF"/>
    <w:rsid w:val="00CB0122"/>
    <w:rsid w:val="00CC0544"/>
    <w:rsid w:val="00CC601E"/>
    <w:rsid w:val="00CC73D3"/>
    <w:rsid w:val="00CE6033"/>
    <w:rsid w:val="00CE6073"/>
    <w:rsid w:val="00CF0DD8"/>
    <w:rsid w:val="00CF262A"/>
    <w:rsid w:val="00CF2822"/>
    <w:rsid w:val="00CF7E02"/>
    <w:rsid w:val="00D01ACF"/>
    <w:rsid w:val="00D02D63"/>
    <w:rsid w:val="00D12533"/>
    <w:rsid w:val="00D1666C"/>
    <w:rsid w:val="00D21DB1"/>
    <w:rsid w:val="00D23B12"/>
    <w:rsid w:val="00D24F0F"/>
    <w:rsid w:val="00D411D0"/>
    <w:rsid w:val="00D42490"/>
    <w:rsid w:val="00D434CB"/>
    <w:rsid w:val="00D46DB7"/>
    <w:rsid w:val="00D522C8"/>
    <w:rsid w:val="00D5498D"/>
    <w:rsid w:val="00D6132C"/>
    <w:rsid w:val="00D62162"/>
    <w:rsid w:val="00D62BAF"/>
    <w:rsid w:val="00D635D1"/>
    <w:rsid w:val="00D672C4"/>
    <w:rsid w:val="00D67870"/>
    <w:rsid w:val="00D77B2A"/>
    <w:rsid w:val="00D82285"/>
    <w:rsid w:val="00D85BD9"/>
    <w:rsid w:val="00D86478"/>
    <w:rsid w:val="00D9339D"/>
    <w:rsid w:val="00D936E8"/>
    <w:rsid w:val="00D95D5C"/>
    <w:rsid w:val="00D9673C"/>
    <w:rsid w:val="00DA7F2E"/>
    <w:rsid w:val="00DB2516"/>
    <w:rsid w:val="00DC32AD"/>
    <w:rsid w:val="00DC3415"/>
    <w:rsid w:val="00DC4E5C"/>
    <w:rsid w:val="00DC5A6D"/>
    <w:rsid w:val="00DC72E8"/>
    <w:rsid w:val="00DD0E31"/>
    <w:rsid w:val="00DD5F8E"/>
    <w:rsid w:val="00DE0A51"/>
    <w:rsid w:val="00DF20BF"/>
    <w:rsid w:val="00DF679E"/>
    <w:rsid w:val="00E05AB4"/>
    <w:rsid w:val="00E05B8F"/>
    <w:rsid w:val="00E110A3"/>
    <w:rsid w:val="00E129FF"/>
    <w:rsid w:val="00E13442"/>
    <w:rsid w:val="00E203D3"/>
    <w:rsid w:val="00E31E32"/>
    <w:rsid w:val="00E32925"/>
    <w:rsid w:val="00E37B9D"/>
    <w:rsid w:val="00E551F3"/>
    <w:rsid w:val="00E55A2F"/>
    <w:rsid w:val="00E57971"/>
    <w:rsid w:val="00E622F7"/>
    <w:rsid w:val="00E65105"/>
    <w:rsid w:val="00E67EC9"/>
    <w:rsid w:val="00E8429F"/>
    <w:rsid w:val="00E90FC1"/>
    <w:rsid w:val="00E9169F"/>
    <w:rsid w:val="00E952CB"/>
    <w:rsid w:val="00EA0EB7"/>
    <w:rsid w:val="00EA4075"/>
    <w:rsid w:val="00EB6F24"/>
    <w:rsid w:val="00EC6C9A"/>
    <w:rsid w:val="00ED1003"/>
    <w:rsid w:val="00EE35C5"/>
    <w:rsid w:val="00EE5FBB"/>
    <w:rsid w:val="00EF1077"/>
    <w:rsid w:val="00EF454D"/>
    <w:rsid w:val="00EF5340"/>
    <w:rsid w:val="00EF7204"/>
    <w:rsid w:val="00F00B25"/>
    <w:rsid w:val="00F06E34"/>
    <w:rsid w:val="00F06EF0"/>
    <w:rsid w:val="00F1192D"/>
    <w:rsid w:val="00F1755B"/>
    <w:rsid w:val="00F17B75"/>
    <w:rsid w:val="00F208B2"/>
    <w:rsid w:val="00F26E13"/>
    <w:rsid w:val="00F341FE"/>
    <w:rsid w:val="00F35686"/>
    <w:rsid w:val="00F4470D"/>
    <w:rsid w:val="00F47798"/>
    <w:rsid w:val="00F53FCF"/>
    <w:rsid w:val="00F5736F"/>
    <w:rsid w:val="00F600ED"/>
    <w:rsid w:val="00F61FFF"/>
    <w:rsid w:val="00F62E1B"/>
    <w:rsid w:val="00F73954"/>
    <w:rsid w:val="00F871B2"/>
    <w:rsid w:val="00F91149"/>
    <w:rsid w:val="00F93868"/>
    <w:rsid w:val="00F97546"/>
    <w:rsid w:val="00FA5B46"/>
    <w:rsid w:val="00FC716F"/>
    <w:rsid w:val="00FD16A5"/>
    <w:rsid w:val="00FD5A00"/>
    <w:rsid w:val="00FE19F7"/>
    <w:rsid w:val="00FE2450"/>
    <w:rsid w:val="00FE43B6"/>
    <w:rsid w:val="00FE43C7"/>
    <w:rsid w:val="00FE73E1"/>
    <w:rsid w:val="00FE7F0C"/>
    <w:rsid w:val="00FF0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8C0A4"/>
  <w15:chartTrackingRefBased/>
  <w15:docId w15:val="{0967CEA1-BA33-4E3F-86FD-B1BE89FE0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003"/>
    <w:pPr>
      <w:keepNext/>
      <w:keepLines/>
      <w:numPr>
        <w:numId w:val="2"/>
      </w:numPr>
      <w:spacing w:before="240" w:after="120"/>
      <w:outlineLvl w:val="0"/>
    </w:pPr>
    <w:rPr>
      <w:rFonts w:ascii="Times New Roman" w:eastAsiaTheme="majorEastAsia" w:hAnsi="Times New Roman" w:cstheme="majorBidi"/>
      <w:b/>
      <w:smallCaps/>
      <w:sz w:val="24"/>
      <w:szCs w:val="32"/>
    </w:rPr>
  </w:style>
  <w:style w:type="paragraph" w:styleId="Heading2">
    <w:name w:val="heading 2"/>
    <w:basedOn w:val="Normal"/>
    <w:next w:val="Normal"/>
    <w:link w:val="Heading2Char"/>
    <w:uiPriority w:val="9"/>
    <w:unhideWhenUsed/>
    <w:qFormat/>
    <w:rsid w:val="00315C0D"/>
    <w:pPr>
      <w:keepNext/>
      <w:keepLines/>
      <w:numPr>
        <w:numId w:val="3"/>
      </w:numPr>
      <w:spacing w:before="40" w:after="120"/>
      <w:outlineLvl w:val="1"/>
    </w:pPr>
    <w:rPr>
      <w:rFonts w:ascii="Times New Roman" w:eastAsiaTheme="majorEastAsia" w:hAnsi="Times New Roman" w:cstheme="majorBidi"/>
      <w:b/>
      <w:i/>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42B7"/>
    <w:rPr>
      <w:color w:val="808080"/>
    </w:rPr>
  </w:style>
  <w:style w:type="character" w:styleId="LineNumber">
    <w:name w:val="line number"/>
    <w:basedOn w:val="DefaultParagraphFont"/>
    <w:uiPriority w:val="99"/>
    <w:semiHidden/>
    <w:unhideWhenUsed/>
    <w:rsid w:val="00D02D63"/>
  </w:style>
  <w:style w:type="paragraph" w:styleId="ListParagraph">
    <w:name w:val="List Paragraph"/>
    <w:basedOn w:val="Normal"/>
    <w:uiPriority w:val="34"/>
    <w:qFormat/>
    <w:rsid w:val="0026081C"/>
    <w:pPr>
      <w:ind w:left="720"/>
      <w:contextualSpacing/>
    </w:pPr>
  </w:style>
  <w:style w:type="character" w:styleId="Hyperlink">
    <w:name w:val="Hyperlink"/>
    <w:basedOn w:val="DefaultParagraphFont"/>
    <w:uiPriority w:val="99"/>
    <w:unhideWhenUsed/>
    <w:rsid w:val="00A20393"/>
    <w:rPr>
      <w:color w:val="0563C1" w:themeColor="hyperlink"/>
      <w:u w:val="single"/>
    </w:rPr>
  </w:style>
  <w:style w:type="character" w:styleId="UnresolvedMention">
    <w:name w:val="Unresolved Mention"/>
    <w:basedOn w:val="DefaultParagraphFont"/>
    <w:uiPriority w:val="99"/>
    <w:semiHidden/>
    <w:unhideWhenUsed/>
    <w:rsid w:val="00A20393"/>
    <w:rPr>
      <w:color w:val="605E5C"/>
      <w:shd w:val="clear" w:color="auto" w:fill="E1DFDD"/>
    </w:rPr>
  </w:style>
  <w:style w:type="paragraph" w:customStyle="1" w:styleId="EndNoteBibliographyTitle">
    <w:name w:val="EndNote Bibliography Title"/>
    <w:basedOn w:val="Normal"/>
    <w:link w:val="EndNoteBibliographyTitleChar"/>
    <w:rsid w:val="00791C0B"/>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791C0B"/>
    <w:rPr>
      <w:rFonts w:ascii="Times New Roman" w:hAnsi="Times New Roman" w:cs="Times New Roman"/>
      <w:noProof/>
      <w:sz w:val="24"/>
    </w:rPr>
  </w:style>
  <w:style w:type="paragraph" w:customStyle="1" w:styleId="EndNoteBibliography">
    <w:name w:val="EndNote Bibliography"/>
    <w:basedOn w:val="Normal"/>
    <w:link w:val="EndNoteBibliographyChar"/>
    <w:rsid w:val="00791C0B"/>
    <w:pPr>
      <w:spacing w:line="360" w:lineRule="auto"/>
      <w:jc w:val="both"/>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791C0B"/>
    <w:rPr>
      <w:rFonts w:ascii="Times New Roman" w:hAnsi="Times New Roman" w:cs="Times New Roman"/>
      <w:noProof/>
      <w:sz w:val="24"/>
    </w:rPr>
  </w:style>
  <w:style w:type="paragraph" w:styleId="BalloonText">
    <w:name w:val="Balloon Text"/>
    <w:basedOn w:val="Normal"/>
    <w:link w:val="BalloonTextChar"/>
    <w:uiPriority w:val="99"/>
    <w:semiHidden/>
    <w:unhideWhenUsed/>
    <w:rsid w:val="00D12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2533"/>
    <w:rPr>
      <w:rFonts w:ascii="Segoe UI" w:hAnsi="Segoe UI" w:cs="Segoe UI"/>
      <w:sz w:val="18"/>
      <w:szCs w:val="18"/>
    </w:rPr>
  </w:style>
  <w:style w:type="character" w:customStyle="1" w:styleId="Heading1Char">
    <w:name w:val="Heading 1 Char"/>
    <w:basedOn w:val="DefaultParagraphFont"/>
    <w:link w:val="Heading1"/>
    <w:uiPriority w:val="9"/>
    <w:rsid w:val="00ED1003"/>
    <w:rPr>
      <w:rFonts w:ascii="Times New Roman" w:eastAsiaTheme="majorEastAsia" w:hAnsi="Times New Roman" w:cstheme="majorBidi"/>
      <w:b/>
      <w:smallCaps/>
      <w:sz w:val="24"/>
      <w:szCs w:val="32"/>
    </w:rPr>
  </w:style>
  <w:style w:type="character" w:styleId="CommentReference">
    <w:name w:val="annotation reference"/>
    <w:basedOn w:val="DefaultParagraphFont"/>
    <w:uiPriority w:val="99"/>
    <w:semiHidden/>
    <w:unhideWhenUsed/>
    <w:rsid w:val="00F871B2"/>
    <w:rPr>
      <w:sz w:val="16"/>
      <w:szCs w:val="16"/>
    </w:rPr>
  </w:style>
  <w:style w:type="paragraph" w:styleId="CommentText">
    <w:name w:val="annotation text"/>
    <w:basedOn w:val="Normal"/>
    <w:link w:val="CommentTextChar"/>
    <w:uiPriority w:val="99"/>
    <w:semiHidden/>
    <w:unhideWhenUsed/>
    <w:rsid w:val="00F871B2"/>
    <w:pPr>
      <w:spacing w:line="240" w:lineRule="auto"/>
    </w:pPr>
    <w:rPr>
      <w:sz w:val="20"/>
      <w:szCs w:val="20"/>
    </w:rPr>
  </w:style>
  <w:style w:type="character" w:customStyle="1" w:styleId="CommentTextChar">
    <w:name w:val="Comment Text Char"/>
    <w:basedOn w:val="DefaultParagraphFont"/>
    <w:link w:val="CommentText"/>
    <w:uiPriority w:val="99"/>
    <w:semiHidden/>
    <w:rsid w:val="00F871B2"/>
    <w:rPr>
      <w:sz w:val="20"/>
      <w:szCs w:val="20"/>
    </w:rPr>
  </w:style>
  <w:style w:type="paragraph" w:styleId="CommentSubject">
    <w:name w:val="annotation subject"/>
    <w:basedOn w:val="CommentText"/>
    <w:next w:val="CommentText"/>
    <w:link w:val="CommentSubjectChar"/>
    <w:uiPriority w:val="99"/>
    <w:semiHidden/>
    <w:unhideWhenUsed/>
    <w:rsid w:val="00F871B2"/>
    <w:rPr>
      <w:b/>
      <w:bCs/>
    </w:rPr>
  </w:style>
  <w:style w:type="character" w:customStyle="1" w:styleId="CommentSubjectChar">
    <w:name w:val="Comment Subject Char"/>
    <w:basedOn w:val="CommentTextChar"/>
    <w:link w:val="CommentSubject"/>
    <w:uiPriority w:val="99"/>
    <w:semiHidden/>
    <w:rsid w:val="00F871B2"/>
    <w:rPr>
      <w:b/>
      <w:bCs/>
      <w:sz w:val="20"/>
      <w:szCs w:val="20"/>
    </w:rPr>
  </w:style>
  <w:style w:type="character" w:customStyle="1" w:styleId="Heading2Char">
    <w:name w:val="Heading 2 Char"/>
    <w:basedOn w:val="DefaultParagraphFont"/>
    <w:link w:val="Heading2"/>
    <w:uiPriority w:val="9"/>
    <w:rsid w:val="00315C0D"/>
    <w:rPr>
      <w:rFonts w:ascii="Times New Roman" w:eastAsiaTheme="majorEastAsia" w:hAnsi="Times New Roman" w:cstheme="majorBidi"/>
      <w:b/>
      <w:i/>
      <w:smallCaps/>
      <w:sz w:val="24"/>
      <w:szCs w:val="26"/>
    </w:rPr>
  </w:style>
  <w:style w:type="paragraph" w:styleId="Header">
    <w:name w:val="header"/>
    <w:basedOn w:val="Normal"/>
    <w:link w:val="HeaderChar"/>
    <w:uiPriority w:val="99"/>
    <w:unhideWhenUsed/>
    <w:rsid w:val="0019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8F0"/>
  </w:style>
  <w:style w:type="paragraph" w:styleId="Footer">
    <w:name w:val="footer"/>
    <w:basedOn w:val="Normal"/>
    <w:link w:val="FooterChar"/>
    <w:uiPriority w:val="99"/>
    <w:unhideWhenUsed/>
    <w:rsid w:val="0019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8F0"/>
  </w:style>
  <w:style w:type="paragraph" w:styleId="Revision">
    <w:name w:val="Revision"/>
    <w:hidden/>
    <w:uiPriority w:val="99"/>
    <w:semiHidden/>
    <w:rsid w:val="001D78B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781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299" Type="http://schemas.openxmlformats.org/officeDocument/2006/relationships/customXml" Target="ink/ink146.xml"/><Relationship Id="rId21" Type="http://schemas.openxmlformats.org/officeDocument/2006/relationships/customXml" Target="ink/ink7.xml"/><Relationship Id="rId63" Type="http://schemas.openxmlformats.org/officeDocument/2006/relationships/customXml" Target="ink/ink28.xml"/><Relationship Id="rId159" Type="http://schemas.openxmlformats.org/officeDocument/2006/relationships/customXml" Target="ink/ink76.xml"/><Relationship Id="rId324" Type="http://schemas.openxmlformats.org/officeDocument/2006/relationships/customXml" Target="ink/ink159.xml"/><Relationship Id="rId366" Type="http://schemas.openxmlformats.org/officeDocument/2006/relationships/footer" Target="footer1.xml"/><Relationship Id="rId170" Type="http://schemas.openxmlformats.org/officeDocument/2006/relationships/image" Target="media/image81.png"/><Relationship Id="rId226" Type="http://schemas.openxmlformats.org/officeDocument/2006/relationships/image" Target="media/image109.png"/><Relationship Id="rId268" Type="http://schemas.openxmlformats.org/officeDocument/2006/relationships/image" Target="media/image130.png"/><Relationship Id="rId32" Type="http://schemas.openxmlformats.org/officeDocument/2006/relationships/image" Target="media/image12.emf"/><Relationship Id="rId74" Type="http://schemas.openxmlformats.org/officeDocument/2006/relationships/image" Target="media/image19.png"/><Relationship Id="rId128" Type="http://schemas.openxmlformats.org/officeDocument/2006/relationships/image" Target="media/image46.png"/><Relationship Id="rId335" Type="http://schemas.openxmlformats.org/officeDocument/2006/relationships/image" Target="media/image163.png"/><Relationship Id="rId5" Type="http://schemas.openxmlformats.org/officeDocument/2006/relationships/webSettings" Target="webSettings.xml"/><Relationship Id="rId181" Type="http://schemas.openxmlformats.org/officeDocument/2006/relationships/customXml" Target="ink/ink87.xml"/><Relationship Id="rId237" Type="http://schemas.openxmlformats.org/officeDocument/2006/relationships/customXml" Target="ink/ink115.xml"/><Relationship Id="rId279" Type="http://schemas.openxmlformats.org/officeDocument/2006/relationships/customXml" Target="ink/ink136.xml"/><Relationship Id="rId43" Type="http://schemas.openxmlformats.org/officeDocument/2006/relationships/customXml" Target="ink/ink18.xml"/><Relationship Id="rId139" Type="http://schemas.openxmlformats.org/officeDocument/2006/relationships/customXml" Target="ink/ink66.xml"/><Relationship Id="rId290" Type="http://schemas.openxmlformats.org/officeDocument/2006/relationships/image" Target="media/image141.png"/><Relationship Id="rId304" Type="http://schemas.openxmlformats.org/officeDocument/2006/relationships/image" Target="media/image148.png"/><Relationship Id="rId346" Type="http://schemas.openxmlformats.org/officeDocument/2006/relationships/customXml" Target="ink/ink170.xml"/><Relationship Id="rId85" Type="http://schemas.openxmlformats.org/officeDocument/2006/relationships/customXml" Target="ink/ink39.xml"/><Relationship Id="rId150"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99.png"/><Relationship Id="rId248" Type="http://schemas.openxmlformats.org/officeDocument/2006/relationships/image" Target="media/image120.png"/><Relationship Id="rId12" Type="http://schemas.openxmlformats.org/officeDocument/2006/relationships/image" Target="media/image2.emf"/><Relationship Id="rId108" Type="http://schemas.openxmlformats.org/officeDocument/2006/relationships/image" Target="media/image36.png"/><Relationship Id="rId315" Type="http://schemas.openxmlformats.org/officeDocument/2006/relationships/image" Target="media/image153.png"/><Relationship Id="rId357" Type="http://schemas.openxmlformats.org/officeDocument/2006/relationships/image" Target="media/image56.png"/><Relationship Id="rId54" Type="http://schemas.openxmlformats.org/officeDocument/2006/relationships/image" Target="media/image23.emf"/><Relationship Id="rId96" Type="http://schemas.openxmlformats.org/officeDocument/2006/relationships/image" Target="media/image30.png"/><Relationship Id="rId161" Type="http://schemas.openxmlformats.org/officeDocument/2006/relationships/customXml" Target="ink/ink77.xml"/><Relationship Id="rId217" Type="http://schemas.openxmlformats.org/officeDocument/2006/relationships/customXml" Target="ink/ink105.xml"/><Relationship Id="rId259" Type="http://schemas.openxmlformats.org/officeDocument/2006/relationships/customXml" Target="ink/ink126.xml"/><Relationship Id="rId23" Type="http://schemas.openxmlformats.org/officeDocument/2006/relationships/customXml" Target="ink/ink8.xml"/><Relationship Id="rId119" Type="http://schemas.openxmlformats.org/officeDocument/2006/relationships/customXml" Target="ink/ink56.xml"/><Relationship Id="rId270" Type="http://schemas.openxmlformats.org/officeDocument/2006/relationships/image" Target="media/image131.png"/><Relationship Id="rId326" Type="http://schemas.openxmlformats.org/officeDocument/2006/relationships/customXml" Target="ink/ink160.xml"/><Relationship Id="rId65" Type="http://schemas.openxmlformats.org/officeDocument/2006/relationships/customXml" Target="ink/ink29.xml"/><Relationship Id="rId130" Type="http://schemas.openxmlformats.org/officeDocument/2006/relationships/image" Target="media/image47.png"/><Relationship Id="rId368" Type="http://schemas.microsoft.com/office/2011/relationships/people" Target="people.xml"/><Relationship Id="rId172" Type="http://schemas.openxmlformats.org/officeDocument/2006/relationships/image" Target="media/image82.png"/><Relationship Id="rId228" Type="http://schemas.openxmlformats.org/officeDocument/2006/relationships/image" Target="media/image110.png"/><Relationship Id="rId281" Type="http://schemas.openxmlformats.org/officeDocument/2006/relationships/customXml" Target="ink/ink137.xml"/><Relationship Id="rId337" Type="http://schemas.openxmlformats.org/officeDocument/2006/relationships/image" Target="media/image164.png"/><Relationship Id="rId34" Type="http://schemas.openxmlformats.org/officeDocument/2006/relationships/image" Target="media/image13.emf"/><Relationship Id="rId76" Type="http://schemas.openxmlformats.org/officeDocument/2006/relationships/image" Target="media/image20.png"/><Relationship Id="rId141" Type="http://schemas.openxmlformats.org/officeDocument/2006/relationships/customXml" Target="ink/ink67.xml"/><Relationship Id="rId7" Type="http://schemas.openxmlformats.org/officeDocument/2006/relationships/endnotes" Target="endnotes.xml"/><Relationship Id="rId183" Type="http://schemas.openxmlformats.org/officeDocument/2006/relationships/customXml" Target="ink/ink88.xml"/><Relationship Id="rId239" Type="http://schemas.openxmlformats.org/officeDocument/2006/relationships/customXml" Target="ink/ink116.xml"/><Relationship Id="rId250" Type="http://schemas.openxmlformats.org/officeDocument/2006/relationships/image" Target="media/image121.png"/><Relationship Id="rId292" Type="http://schemas.openxmlformats.org/officeDocument/2006/relationships/image" Target="media/image142.png"/><Relationship Id="rId306" Type="http://schemas.openxmlformats.org/officeDocument/2006/relationships/customXml" Target="ink/ink150.xml"/><Relationship Id="rId45" Type="http://schemas.openxmlformats.org/officeDocument/2006/relationships/customXml" Target="ink/ink19.xml"/><Relationship Id="rId87" Type="http://schemas.openxmlformats.org/officeDocument/2006/relationships/customXml" Target="ink/ink40.xml"/><Relationship Id="rId110" Type="http://schemas.openxmlformats.org/officeDocument/2006/relationships/image" Target="media/image37.png"/><Relationship Id="rId348" Type="http://schemas.openxmlformats.org/officeDocument/2006/relationships/customXml" Target="ink/ink171.xml"/><Relationship Id="rId152"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image" Target="media/image100.png"/><Relationship Id="rId261" Type="http://schemas.openxmlformats.org/officeDocument/2006/relationships/customXml" Target="ink/ink127.xml"/><Relationship Id="rId14" Type="http://schemas.openxmlformats.org/officeDocument/2006/relationships/image" Target="media/image3.emf"/><Relationship Id="rId56" Type="http://schemas.openxmlformats.org/officeDocument/2006/relationships/image" Target="media/image24.emf"/><Relationship Id="rId317" Type="http://schemas.openxmlformats.org/officeDocument/2006/relationships/image" Target="media/image154.png"/><Relationship Id="rId359" Type="http://schemas.openxmlformats.org/officeDocument/2006/relationships/image" Target="media/image58.png"/><Relationship Id="rId98" Type="http://schemas.openxmlformats.org/officeDocument/2006/relationships/image" Target="media/image31.png"/><Relationship Id="rId121" Type="http://schemas.openxmlformats.org/officeDocument/2006/relationships/customXml" Target="ink/ink57.xml"/><Relationship Id="rId163" Type="http://schemas.openxmlformats.org/officeDocument/2006/relationships/customXml" Target="ink/ink78.xml"/><Relationship Id="rId219" Type="http://schemas.openxmlformats.org/officeDocument/2006/relationships/customXml" Target="ink/ink106.xml"/><Relationship Id="rId370" Type="http://schemas.microsoft.com/office/2018/08/relationships/commentsExtensible" Target="commentsExtensible.xml"/><Relationship Id="rId230" Type="http://schemas.openxmlformats.org/officeDocument/2006/relationships/image" Target="media/image111.png"/><Relationship Id="rId25" Type="http://schemas.openxmlformats.org/officeDocument/2006/relationships/customXml" Target="ink/ink9.xml"/><Relationship Id="rId67" Type="http://schemas.openxmlformats.org/officeDocument/2006/relationships/customXml" Target="ink/ink30.xml"/><Relationship Id="rId272" Type="http://schemas.openxmlformats.org/officeDocument/2006/relationships/image" Target="media/image132.png"/><Relationship Id="rId328" Type="http://schemas.openxmlformats.org/officeDocument/2006/relationships/customXml" Target="ink/ink161.xml"/><Relationship Id="rId132" Type="http://schemas.openxmlformats.org/officeDocument/2006/relationships/image" Target="media/image48.png"/><Relationship Id="rId174" Type="http://schemas.openxmlformats.org/officeDocument/2006/relationships/image" Target="media/image83.png"/><Relationship Id="rId241" Type="http://schemas.openxmlformats.org/officeDocument/2006/relationships/customXml" Target="ink/ink117.xml"/><Relationship Id="rId15" Type="http://schemas.openxmlformats.org/officeDocument/2006/relationships/customXml" Target="ink/ink4.xml"/><Relationship Id="rId36" Type="http://schemas.openxmlformats.org/officeDocument/2006/relationships/image" Target="media/image14.emf"/><Relationship Id="rId57" Type="http://schemas.openxmlformats.org/officeDocument/2006/relationships/customXml" Target="ink/ink25.xml"/><Relationship Id="rId262" Type="http://schemas.openxmlformats.org/officeDocument/2006/relationships/image" Target="media/image127.png"/><Relationship Id="rId283" Type="http://schemas.openxmlformats.org/officeDocument/2006/relationships/customXml" Target="ink/ink138.xml"/><Relationship Id="rId318" Type="http://schemas.openxmlformats.org/officeDocument/2006/relationships/customXml" Target="ink/ink156.xml"/><Relationship Id="rId339" Type="http://schemas.openxmlformats.org/officeDocument/2006/relationships/image" Target="media/image165.png"/><Relationship Id="rId78" Type="http://schemas.openxmlformats.org/officeDocument/2006/relationships/image" Target="media/image21.png"/><Relationship Id="rId99" Type="http://schemas.openxmlformats.org/officeDocument/2006/relationships/customXml" Target="ink/ink46.xml"/><Relationship Id="rId101" Type="http://schemas.openxmlformats.org/officeDocument/2006/relationships/customXml" Target="ink/ink47.xml"/><Relationship Id="rId122" Type="http://schemas.openxmlformats.org/officeDocument/2006/relationships/image" Target="media/image43.png"/><Relationship Id="rId143" Type="http://schemas.openxmlformats.org/officeDocument/2006/relationships/customXml" Target="ink/ink68.xml"/><Relationship Id="rId164" Type="http://schemas.openxmlformats.org/officeDocument/2006/relationships/image" Target="media/image78.png"/><Relationship Id="rId185" Type="http://schemas.openxmlformats.org/officeDocument/2006/relationships/customXml" Target="ink/ink89.xml"/><Relationship Id="rId350" Type="http://schemas.openxmlformats.org/officeDocument/2006/relationships/customXml" Target="ink/ink172.xml"/><Relationship Id="rId9" Type="http://schemas.openxmlformats.org/officeDocument/2006/relationships/customXml" Target="ink/ink1.xml"/><Relationship Id="rId210" Type="http://schemas.openxmlformats.org/officeDocument/2006/relationships/image" Target="media/image101.png"/><Relationship Id="rId26" Type="http://schemas.openxmlformats.org/officeDocument/2006/relationships/image" Target="media/image9.emf"/><Relationship Id="rId231" Type="http://schemas.openxmlformats.org/officeDocument/2006/relationships/customXml" Target="ink/ink112.xml"/><Relationship Id="rId252" Type="http://schemas.openxmlformats.org/officeDocument/2006/relationships/image" Target="media/image122.png"/><Relationship Id="rId273" Type="http://schemas.openxmlformats.org/officeDocument/2006/relationships/customXml" Target="ink/ink133.xml"/><Relationship Id="rId294" Type="http://schemas.openxmlformats.org/officeDocument/2006/relationships/image" Target="media/image143.png"/><Relationship Id="rId308" Type="http://schemas.openxmlformats.org/officeDocument/2006/relationships/customXml" Target="ink/ink151.xml"/><Relationship Id="rId329" Type="http://schemas.openxmlformats.org/officeDocument/2006/relationships/image" Target="media/image160.png"/><Relationship Id="rId47" Type="http://schemas.openxmlformats.org/officeDocument/2006/relationships/customXml" Target="ink/ink20.xml"/><Relationship Id="rId68" Type="http://schemas.openxmlformats.org/officeDocument/2006/relationships/image" Target="media/image16.png"/><Relationship Id="rId89" Type="http://schemas.openxmlformats.org/officeDocument/2006/relationships/customXml" Target="ink/ink41.xml"/><Relationship Id="rId112" Type="http://schemas.openxmlformats.org/officeDocument/2006/relationships/image" Target="media/image38.png"/><Relationship Id="rId133" Type="http://schemas.openxmlformats.org/officeDocument/2006/relationships/customXml" Target="ink/ink63.xml"/><Relationship Id="rId154" Type="http://schemas.openxmlformats.org/officeDocument/2006/relationships/image" Target="media/image73.png"/><Relationship Id="rId175" Type="http://schemas.openxmlformats.org/officeDocument/2006/relationships/customXml" Target="ink/ink84.xml"/><Relationship Id="rId340" Type="http://schemas.openxmlformats.org/officeDocument/2006/relationships/customXml" Target="ink/ink167.xml"/><Relationship Id="rId361" Type="http://schemas.openxmlformats.org/officeDocument/2006/relationships/image" Target="media/image60.png"/><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image" Target="media/image4.emf"/><Relationship Id="rId221" Type="http://schemas.openxmlformats.org/officeDocument/2006/relationships/customXml" Target="ink/ink107.xml"/><Relationship Id="rId242" Type="http://schemas.openxmlformats.org/officeDocument/2006/relationships/image" Target="media/image117.png"/><Relationship Id="rId263" Type="http://schemas.openxmlformats.org/officeDocument/2006/relationships/customXml" Target="ink/ink128.xml"/><Relationship Id="rId284" Type="http://schemas.openxmlformats.org/officeDocument/2006/relationships/image" Target="media/image138.png"/><Relationship Id="rId319" Type="http://schemas.openxmlformats.org/officeDocument/2006/relationships/image" Target="media/image155.png"/><Relationship Id="rId37" Type="http://schemas.openxmlformats.org/officeDocument/2006/relationships/customXml" Target="ink/ink15.xml"/><Relationship Id="rId58" Type="http://schemas.openxmlformats.org/officeDocument/2006/relationships/image" Target="media/image25.emf"/><Relationship Id="rId79" Type="http://schemas.openxmlformats.org/officeDocument/2006/relationships/customXml" Target="ink/ink36.xml"/><Relationship Id="rId102" Type="http://schemas.openxmlformats.org/officeDocument/2006/relationships/image" Target="media/image33.png"/><Relationship Id="rId123" Type="http://schemas.openxmlformats.org/officeDocument/2006/relationships/customXml" Target="ink/ink58.xml"/><Relationship Id="rId144" Type="http://schemas.openxmlformats.org/officeDocument/2006/relationships/image" Target="media/image68.png"/><Relationship Id="rId330" Type="http://schemas.openxmlformats.org/officeDocument/2006/relationships/customXml" Target="ink/ink162.xml"/><Relationship Id="rId90" Type="http://schemas.openxmlformats.org/officeDocument/2006/relationships/image" Target="media/image27.png"/><Relationship Id="rId165" Type="http://schemas.openxmlformats.org/officeDocument/2006/relationships/customXml" Target="ink/ink79.xml"/><Relationship Id="rId186" Type="http://schemas.openxmlformats.org/officeDocument/2006/relationships/image" Target="media/image89.png"/><Relationship Id="rId351" Type="http://schemas.openxmlformats.org/officeDocument/2006/relationships/image" Target="media/image171.png"/><Relationship Id="rId211" Type="http://schemas.openxmlformats.org/officeDocument/2006/relationships/customXml" Target="ink/ink102.xml"/><Relationship Id="rId232" Type="http://schemas.openxmlformats.org/officeDocument/2006/relationships/image" Target="media/image112.png"/><Relationship Id="rId253" Type="http://schemas.openxmlformats.org/officeDocument/2006/relationships/customXml" Target="ink/ink123.xml"/><Relationship Id="rId274" Type="http://schemas.openxmlformats.org/officeDocument/2006/relationships/image" Target="media/image133.png"/><Relationship Id="rId295" Type="http://schemas.openxmlformats.org/officeDocument/2006/relationships/customXml" Target="ink/ink144.xml"/><Relationship Id="rId309" Type="http://schemas.openxmlformats.org/officeDocument/2006/relationships/image" Target="media/image150.png"/><Relationship Id="rId27" Type="http://schemas.openxmlformats.org/officeDocument/2006/relationships/customXml" Target="ink/ink10.xml"/><Relationship Id="rId48" Type="http://schemas.openxmlformats.org/officeDocument/2006/relationships/image" Target="media/image20.emf"/><Relationship Id="rId69" Type="http://schemas.openxmlformats.org/officeDocument/2006/relationships/customXml" Target="ink/ink31.xml"/><Relationship Id="rId113" Type="http://schemas.openxmlformats.org/officeDocument/2006/relationships/customXml" Target="ink/ink53.xml"/><Relationship Id="rId134" Type="http://schemas.openxmlformats.org/officeDocument/2006/relationships/image" Target="media/image49.png"/><Relationship Id="rId320" Type="http://schemas.openxmlformats.org/officeDocument/2006/relationships/customXml" Target="ink/ink157.xml"/><Relationship Id="rId80" Type="http://schemas.openxmlformats.org/officeDocument/2006/relationships/image" Target="media/image22.png"/><Relationship Id="rId155" Type="http://schemas.openxmlformats.org/officeDocument/2006/relationships/customXml" Target="ink/ink74.xml"/><Relationship Id="rId176" Type="http://schemas.openxmlformats.org/officeDocument/2006/relationships/image" Target="media/image84.png"/><Relationship Id="rId197" Type="http://schemas.openxmlformats.org/officeDocument/2006/relationships/customXml" Target="ink/ink95.xml"/><Relationship Id="rId341" Type="http://schemas.openxmlformats.org/officeDocument/2006/relationships/image" Target="media/image166.png"/><Relationship Id="rId362" Type="http://schemas.openxmlformats.org/officeDocument/2006/relationships/image" Target="media/image61.png"/><Relationship Id="rId201" Type="http://schemas.openxmlformats.org/officeDocument/2006/relationships/customXml" Target="ink/ink97.xml"/><Relationship Id="rId222" Type="http://schemas.openxmlformats.org/officeDocument/2006/relationships/image" Target="media/image107.png"/><Relationship Id="rId243" Type="http://schemas.openxmlformats.org/officeDocument/2006/relationships/customXml" Target="ink/ink118.xml"/><Relationship Id="rId264" Type="http://schemas.openxmlformats.org/officeDocument/2006/relationships/image" Target="media/image128.png"/><Relationship Id="rId285" Type="http://schemas.openxmlformats.org/officeDocument/2006/relationships/customXml" Target="ink/ink139.xml"/><Relationship Id="rId17" Type="http://schemas.openxmlformats.org/officeDocument/2006/relationships/customXml" Target="ink/ink5.xml"/><Relationship Id="rId38" Type="http://schemas.openxmlformats.org/officeDocument/2006/relationships/image" Target="media/image15.emf"/><Relationship Id="rId59" Type="http://schemas.openxmlformats.org/officeDocument/2006/relationships/customXml" Target="ink/ink26.xml"/><Relationship Id="rId103" Type="http://schemas.openxmlformats.org/officeDocument/2006/relationships/customXml" Target="ink/ink48.xml"/><Relationship Id="rId124" Type="http://schemas.openxmlformats.org/officeDocument/2006/relationships/image" Target="media/image44.png"/><Relationship Id="rId310" Type="http://schemas.openxmlformats.org/officeDocument/2006/relationships/customXml" Target="ink/ink152.xml"/><Relationship Id="rId70" Type="http://schemas.openxmlformats.org/officeDocument/2006/relationships/image" Target="media/image17.png"/><Relationship Id="rId91" Type="http://schemas.openxmlformats.org/officeDocument/2006/relationships/customXml" Target="ink/ink42.xml"/><Relationship Id="rId145" Type="http://schemas.openxmlformats.org/officeDocument/2006/relationships/customXml" Target="ink/ink69.xml"/><Relationship Id="rId166" Type="http://schemas.openxmlformats.org/officeDocument/2006/relationships/image" Target="media/image79.png"/><Relationship Id="rId187" Type="http://schemas.openxmlformats.org/officeDocument/2006/relationships/customXml" Target="ink/ink90.xml"/><Relationship Id="rId331" Type="http://schemas.openxmlformats.org/officeDocument/2006/relationships/image" Target="media/image161.png"/><Relationship Id="rId352" Type="http://schemas.openxmlformats.org/officeDocument/2006/relationships/comments" Target="comments.xml"/><Relationship Id="rId1" Type="http://schemas.openxmlformats.org/officeDocument/2006/relationships/customXml" Target="../customXml/item1.xml"/><Relationship Id="rId212" Type="http://schemas.openxmlformats.org/officeDocument/2006/relationships/image" Target="media/image102.png"/><Relationship Id="rId233" Type="http://schemas.openxmlformats.org/officeDocument/2006/relationships/customXml" Target="ink/ink113.xml"/><Relationship Id="rId254" Type="http://schemas.openxmlformats.org/officeDocument/2006/relationships/image" Target="media/image123.png"/><Relationship Id="rId28" Type="http://schemas.openxmlformats.org/officeDocument/2006/relationships/image" Target="media/image10.emf"/><Relationship Id="rId49" Type="http://schemas.openxmlformats.org/officeDocument/2006/relationships/customXml" Target="ink/ink21.xml"/><Relationship Id="rId114" Type="http://schemas.openxmlformats.org/officeDocument/2006/relationships/image" Target="media/image39.png"/><Relationship Id="rId275" Type="http://schemas.openxmlformats.org/officeDocument/2006/relationships/customXml" Target="ink/ink134.xml"/><Relationship Id="rId296" Type="http://schemas.openxmlformats.org/officeDocument/2006/relationships/image" Target="media/image144.png"/><Relationship Id="rId300" Type="http://schemas.openxmlformats.org/officeDocument/2006/relationships/image" Target="media/image146.png"/><Relationship Id="rId60" Type="http://schemas.openxmlformats.org/officeDocument/2006/relationships/image" Target="media/image26.emf"/><Relationship Id="rId81" Type="http://schemas.openxmlformats.org/officeDocument/2006/relationships/customXml" Target="ink/ink37.xml"/><Relationship Id="rId135" Type="http://schemas.openxmlformats.org/officeDocument/2006/relationships/customXml" Target="ink/ink64.xml"/><Relationship Id="rId156" Type="http://schemas.openxmlformats.org/officeDocument/2006/relationships/image" Target="media/image74.png"/><Relationship Id="rId177" Type="http://schemas.openxmlformats.org/officeDocument/2006/relationships/customXml" Target="ink/ink85.xml"/><Relationship Id="rId198" Type="http://schemas.openxmlformats.org/officeDocument/2006/relationships/image" Target="media/image95.png"/><Relationship Id="rId321" Type="http://schemas.openxmlformats.org/officeDocument/2006/relationships/image" Target="media/image156.png"/><Relationship Id="rId342" Type="http://schemas.openxmlformats.org/officeDocument/2006/relationships/customXml" Target="ink/ink168.xml"/><Relationship Id="rId363" Type="http://schemas.openxmlformats.org/officeDocument/2006/relationships/image" Target="media/image62.png"/><Relationship Id="rId202" Type="http://schemas.openxmlformats.org/officeDocument/2006/relationships/image" Target="media/image97.png"/><Relationship Id="rId223" Type="http://schemas.openxmlformats.org/officeDocument/2006/relationships/customXml" Target="ink/ink108.xml"/><Relationship Id="rId244" Type="http://schemas.openxmlformats.org/officeDocument/2006/relationships/image" Target="media/image118.png"/><Relationship Id="rId18" Type="http://schemas.openxmlformats.org/officeDocument/2006/relationships/image" Target="media/image5.emf"/><Relationship Id="rId39" Type="http://schemas.openxmlformats.org/officeDocument/2006/relationships/customXml" Target="ink/ink16.xml"/><Relationship Id="rId265" Type="http://schemas.openxmlformats.org/officeDocument/2006/relationships/customXml" Target="ink/ink129.xml"/><Relationship Id="rId286" Type="http://schemas.openxmlformats.org/officeDocument/2006/relationships/image" Target="media/image139.png"/><Relationship Id="rId50" Type="http://schemas.openxmlformats.org/officeDocument/2006/relationships/image" Target="media/image21.emf"/><Relationship Id="rId104" Type="http://schemas.openxmlformats.org/officeDocument/2006/relationships/image" Target="media/image34.png"/><Relationship Id="rId125" Type="http://schemas.openxmlformats.org/officeDocument/2006/relationships/customXml" Target="ink/ink59.xml"/><Relationship Id="rId146" Type="http://schemas.openxmlformats.org/officeDocument/2006/relationships/image" Target="media/image69.png"/><Relationship Id="rId167" Type="http://schemas.openxmlformats.org/officeDocument/2006/relationships/customXml" Target="ink/ink80.xml"/><Relationship Id="rId188" Type="http://schemas.openxmlformats.org/officeDocument/2006/relationships/image" Target="media/image90.png"/><Relationship Id="rId311" Type="http://schemas.openxmlformats.org/officeDocument/2006/relationships/image" Target="media/image151.png"/><Relationship Id="rId332" Type="http://schemas.openxmlformats.org/officeDocument/2006/relationships/customXml" Target="ink/ink163.xml"/><Relationship Id="rId353" Type="http://schemas.microsoft.com/office/2011/relationships/commentsExtended" Target="commentsExtended.xml"/><Relationship Id="rId71" Type="http://schemas.openxmlformats.org/officeDocument/2006/relationships/customXml" Target="ink/ink32.xml"/><Relationship Id="rId92" Type="http://schemas.openxmlformats.org/officeDocument/2006/relationships/image" Target="media/image28.png"/><Relationship Id="rId213" Type="http://schemas.openxmlformats.org/officeDocument/2006/relationships/customXml" Target="ink/ink103.xml"/><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customXml" Target="ink/ink11.xml"/><Relationship Id="rId255" Type="http://schemas.openxmlformats.org/officeDocument/2006/relationships/customXml" Target="ink/ink124.xml"/><Relationship Id="rId276" Type="http://schemas.openxmlformats.org/officeDocument/2006/relationships/image" Target="media/image134.png"/><Relationship Id="rId297" Type="http://schemas.openxmlformats.org/officeDocument/2006/relationships/customXml" Target="ink/ink145.xml"/><Relationship Id="rId40" Type="http://schemas.openxmlformats.org/officeDocument/2006/relationships/image" Target="media/image16.emf"/><Relationship Id="rId115" Type="http://schemas.openxmlformats.org/officeDocument/2006/relationships/customXml" Target="ink/ink54.xml"/><Relationship Id="rId136" Type="http://schemas.openxmlformats.org/officeDocument/2006/relationships/image" Target="media/image50.png"/><Relationship Id="rId157" Type="http://schemas.openxmlformats.org/officeDocument/2006/relationships/customXml" Target="ink/ink75.xml"/><Relationship Id="rId178" Type="http://schemas.openxmlformats.org/officeDocument/2006/relationships/image" Target="media/image85.png"/><Relationship Id="rId301" Type="http://schemas.openxmlformats.org/officeDocument/2006/relationships/customXml" Target="ink/ink147.xml"/><Relationship Id="rId322" Type="http://schemas.openxmlformats.org/officeDocument/2006/relationships/customXml" Target="ink/ink158.xml"/><Relationship Id="rId343" Type="http://schemas.openxmlformats.org/officeDocument/2006/relationships/image" Target="media/image167.png"/><Relationship Id="rId364" Type="http://schemas.openxmlformats.org/officeDocument/2006/relationships/image" Target="media/image63.png"/><Relationship Id="rId61" Type="http://schemas.openxmlformats.org/officeDocument/2006/relationships/customXml" Target="ink/ink27.xml"/><Relationship Id="rId82" Type="http://schemas.openxmlformats.org/officeDocument/2006/relationships/image" Target="media/image23.png"/><Relationship Id="rId199" Type="http://schemas.openxmlformats.org/officeDocument/2006/relationships/customXml" Target="ink/ink96.xml"/><Relationship Id="rId203" Type="http://schemas.openxmlformats.org/officeDocument/2006/relationships/customXml" Target="ink/ink98.xml"/><Relationship Id="rId19" Type="http://schemas.openxmlformats.org/officeDocument/2006/relationships/customXml" Target="ink/ink6.xml"/><Relationship Id="rId224" Type="http://schemas.openxmlformats.org/officeDocument/2006/relationships/image" Target="media/image108.png"/><Relationship Id="rId245" Type="http://schemas.openxmlformats.org/officeDocument/2006/relationships/customXml" Target="ink/ink119.xml"/><Relationship Id="rId266" Type="http://schemas.openxmlformats.org/officeDocument/2006/relationships/image" Target="media/image129.png"/><Relationship Id="rId287" Type="http://schemas.openxmlformats.org/officeDocument/2006/relationships/customXml" Target="ink/ink140.xml"/><Relationship Id="rId30" Type="http://schemas.openxmlformats.org/officeDocument/2006/relationships/image" Target="media/image11.emf"/><Relationship Id="rId105" Type="http://schemas.openxmlformats.org/officeDocument/2006/relationships/customXml" Target="ink/ink49.xml"/><Relationship Id="rId126" Type="http://schemas.openxmlformats.org/officeDocument/2006/relationships/image" Target="media/image45.png"/><Relationship Id="rId147" Type="http://schemas.openxmlformats.org/officeDocument/2006/relationships/customXml" Target="ink/ink70.xml"/><Relationship Id="rId168" Type="http://schemas.openxmlformats.org/officeDocument/2006/relationships/image" Target="media/image80.png"/><Relationship Id="rId312" Type="http://schemas.openxmlformats.org/officeDocument/2006/relationships/customXml" Target="ink/ink153.xml"/><Relationship Id="rId333" Type="http://schemas.openxmlformats.org/officeDocument/2006/relationships/image" Target="media/image162.png"/><Relationship Id="rId354" Type="http://schemas.microsoft.com/office/2016/09/relationships/commentsIds" Target="commentsIds.xml"/><Relationship Id="rId51" Type="http://schemas.openxmlformats.org/officeDocument/2006/relationships/customXml" Target="ink/ink22.xml"/><Relationship Id="rId72" Type="http://schemas.openxmlformats.org/officeDocument/2006/relationships/image" Target="media/image18.png"/><Relationship Id="rId93" Type="http://schemas.openxmlformats.org/officeDocument/2006/relationships/customXml" Target="ink/ink43.xml"/><Relationship Id="rId189" Type="http://schemas.openxmlformats.org/officeDocument/2006/relationships/customXml" Target="ink/ink91.xml"/><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4.xml"/><Relationship Id="rId256" Type="http://schemas.openxmlformats.org/officeDocument/2006/relationships/image" Target="media/image124.png"/><Relationship Id="rId277" Type="http://schemas.openxmlformats.org/officeDocument/2006/relationships/customXml" Target="ink/ink135.xml"/><Relationship Id="rId298" Type="http://schemas.openxmlformats.org/officeDocument/2006/relationships/image" Target="media/image145.png"/><Relationship Id="rId116" Type="http://schemas.openxmlformats.org/officeDocument/2006/relationships/image" Target="media/image40.png"/><Relationship Id="rId137" Type="http://schemas.openxmlformats.org/officeDocument/2006/relationships/customXml" Target="ink/ink65.xml"/><Relationship Id="rId158" Type="http://schemas.openxmlformats.org/officeDocument/2006/relationships/image" Target="media/image75.png"/><Relationship Id="rId302" Type="http://schemas.openxmlformats.org/officeDocument/2006/relationships/image" Target="media/image147.png"/><Relationship Id="rId323" Type="http://schemas.openxmlformats.org/officeDocument/2006/relationships/image" Target="media/image157.png"/><Relationship Id="rId344" Type="http://schemas.openxmlformats.org/officeDocument/2006/relationships/customXml" Target="ink/ink169.xml"/><Relationship Id="rId20" Type="http://schemas.openxmlformats.org/officeDocument/2006/relationships/image" Target="media/image6.emf"/><Relationship Id="rId41" Type="http://schemas.openxmlformats.org/officeDocument/2006/relationships/customXml" Target="ink/ink17.xml"/><Relationship Id="rId62" Type="http://schemas.openxmlformats.org/officeDocument/2006/relationships/image" Target="media/image27.emf"/><Relationship Id="rId83" Type="http://schemas.openxmlformats.org/officeDocument/2006/relationships/customXml" Target="ink/ink38.xml"/><Relationship Id="rId179" Type="http://schemas.openxmlformats.org/officeDocument/2006/relationships/customXml" Target="ink/ink86.xml"/><Relationship Id="rId365" Type="http://schemas.openxmlformats.org/officeDocument/2006/relationships/image" Target="media/image64.png"/><Relationship Id="rId190" Type="http://schemas.openxmlformats.org/officeDocument/2006/relationships/image" Target="media/image91.png"/><Relationship Id="rId204" Type="http://schemas.openxmlformats.org/officeDocument/2006/relationships/image" Target="media/image98.png"/><Relationship Id="rId225" Type="http://schemas.openxmlformats.org/officeDocument/2006/relationships/customXml" Target="ink/ink109.xml"/><Relationship Id="rId246" Type="http://schemas.openxmlformats.org/officeDocument/2006/relationships/image" Target="media/image119.png"/><Relationship Id="rId267" Type="http://schemas.openxmlformats.org/officeDocument/2006/relationships/customXml" Target="ink/ink130.xml"/><Relationship Id="rId288" Type="http://schemas.openxmlformats.org/officeDocument/2006/relationships/image" Target="media/image140.png"/><Relationship Id="rId106" Type="http://schemas.openxmlformats.org/officeDocument/2006/relationships/image" Target="media/image35.png"/><Relationship Id="rId127" Type="http://schemas.openxmlformats.org/officeDocument/2006/relationships/customXml" Target="ink/ink60.xml"/><Relationship Id="rId313" Type="http://schemas.openxmlformats.org/officeDocument/2006/relationships/image" Target="media/image152.png"/><Relationship Id="rId10" Type="http://schemas.openxmlformats.org/officeDocument/2006/relationships/image" Target="media/image1.emf"/><Relationship Id="rId31" Type="http://schemas.openxmlformats.org/officeDocument/2006/relationships/customXml" Target="ink/ink12.xml"/><Relationship Id="rId52" Type="http://schemas.openxmlformats.org/officeDocument/2006/relationships/image" Target="media/image22.emf"/><Relationship Id="rId73" Type="http://schemas.openxmlformats.org/officeDocument/2006/relationships/customXml" Target="ink/ink33.xml"/><Relationship Id="rId94" Type="http://schemas.openxmlformats.org/officeDocument/2006/relationships/image" Target="media/image29.png"/><Relationship Id="rId148" Type="http://schemas.openxmlformats.org/officeDocument/2006/relationships/image" Target="media/image70.png"/><Relationship Id="rId169" Type="http://schemas.openxmlformats.org/officeDocument/2006/relationships/customXml" Target="ink/ink81.xml"/><Relationship Id="rId334" Type="http://schemas.openxmlformats.org/officeDocument/2006/relationships/customXml" Target="ink/ink164.xml"/><Relationship Id="rId355"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image" Target="media/image86.png"/><Relationship Id="rId215" Type="http://schemas.openxmlformats.org/officeDocument/2006/relationships/customXml" Target="ink/ink104.xml"/><Relationship Id="rId236" Type="http://schemas.openxmlformats.org/officeDocument/2006/relationships/image" Target="media/image114.png"/><Relationship Id="rId257" Type="http://schemas.openxmlformats.org/officeDocument/2006/relationships/customXml" Target="ink/ink125.xml"/><Relationship Id="rId278" Type="http://schemas.openxmlformats.org/officeDocument/2006/relationships/image" Target="media/image135.png"/><Relationship Id="rId303" Type="http://schemas.openxmlformats.org/officeDocument/2006/relationships/customXml" Target="ink/ink148.xml"/><Relationship Id="rId42" Type="http://schemas.openxmlformats.org/officeDocument/2006/relationships/image" Target="media/image17.emf"/><Relationship Id="rId84" Type="http://schemas.openxmlformats.org/officeDocument/2006/relationships/image" Target="media/image24.png"/><Relationship Id="rId138" Type="http://schemas.openxmlformats.org/officeDocument/2006/relationships/image" Target="media/image51.png"/><Relationship Id="rId345" Type="http://schemas.openxmlformats.org/officeDocument/2006/relationships/image" Target="media/image168.png"/><Relationship Id="rId191" Type="http://schemas.openxmlformats.org/officeDocument/2006/relationships/customXml" Target="ink/ink92.xml"/><Relationship Id="rId205" Type="http://schemas.openxmlformats.org/officeDocument/2006/relationships/customXml" Target="ink/ink99.xml"/><Relationship Id="rId247" Type="http://schemas.openxmlformats.org/officeDocument/2006/relationships/customXml" Target="ink/ink120.xml"/><Relationship Id="rId107" Type="http://schemas.openxmlformats.org/officeDocument/2006/relationships/customXml" Target="ink/ink50.xml"/><Relationship Id="rId289" Type="http://schemas.openxmlformats.org/officeDocument/2006/relationships/customXml" Target="ink/ink141.xml"/><Relationship Id="rId11" Type="http://schemas.openxmlformats.org/officeDocument/2006/relationships/customXml" Target="ink/ink2.xml"/><Relationship Id="rId53" Type="http://schemas.openxmlformats.org/officeDocument/2006/relationships/customXml" Target="ink/ink23.xml"/><Relationship Id="rId149" Type="http://schemas.openxmlformats.org/officeDocument/2006/relationships/customXml" Target="ink/ink71.xml"/><Relationship Id="rId314" Type="http://schemas.openxmlformats.org/officeDocument/2006/relationships/customXml" Target="ink/ink154.xml"/><Relationship Id="rId356" Type="http://schemas.openxmlformats.org/officeDocument/2006/relationships/image" Target="media/image55.emf"/><Relationship Id="rId95" Type="http://schemas.openxmlformats.org/officeDocument/2006/relationships/customXml" Target="ink/ink44.xml"/><Relationship Id="rId160" Type="http://schemas.openxmlformats.org/officeDocument/2006/relationships/image" Target="media/image76.png"/><Relationship Id="rId216" Type="http://schemas.openxmlformats.org/officeDocument/2006/relationships/image" Target="media/image104.png"/><Relationship Id="rId258" Type="http://schemas.openxmlformats.org/officeDocument/2006/relationships/image" Target="media/image125.png"/><Relationship Id="rId22" Type="http://schemas.openxmlformats.org/officeDocument/2006/relationships/image" Target="media/image7.emf"/><Relationship Id="rId64" Type="http://schemas.openxmlformats.org/officeDocument/2006/relationships/image" Target="media/image28.emf"/><Relationship Id="rId118" Type="http://schemas.openxmlformats.org/officeDocument/2006/relationships/image" Target="media/image41.png"/><Relationship Id="rId325" Type="http://schemas.openxmlformats.org/officeDocument/2006/relationships/image" Target="media/image158.png"/><Relationship Id="rId367" Type="http://schemas.openxmlformats.org/officeDocument/2006/relationships/fontTable" Target="fontTable.xml"/><Relationship Id="rId171" Type="http://schemas.openxmlformats.org/officeDocument/2006/relationships/customXml" Target="ink/ink82.xml"/><Relationship Id="rId227" Type="http://schemas.openxmlformats.org/officeDocument/2006/relationships/customXml" Target="ink/ink110.xml"/><Relationship Id="rId269" Type="http://schemas.openxmlformats.org/officeDocument/2006/relationships/customXml" Target="ink/ink131.xml"/><Relationship Id="rId33" Type="http://schemas.openxmlformats.org/officeDocument/2006/relationships/customXml" Target="ink/ink13.xml"/><Relationship Id="rId129" Type="http://schemas.openxmlformats.org/officeDocument/2006/relationships/customXml" Target="ink/ink61.xml"/><Relationship Id="rId280" Type="http://schemas.openxmlformats.org/officeDocument/2006/relationships/image" Target="media/image136.png"/><Relationship Id="rId336" Type="http://schemas.openxmlformats.org/officeDocument/2006/relationships/customXml" Target="ink/ink165.xml"/><Relationship Id="rId75" Type="http://schemas.openxmlformats.org/officeDocument/2006/relationships/customXml" Target="ink/ink34.xml"/><Relationship Id="rId140" Type="http://schemas.openxmlformats.org/officeDocument/2006/relationships/image" Target="media/image52.png"/><Relationship Id="rId182" Type="http://schemas.openxmlformats.org/officeDocument/2006/relationships/image" Target="media/image87.png"/><Relationship Id="rId6" Type="http://schemas.openxmlformats.org/officeDocument/2006/relationships/footnotes" Target="footnotes.xml"/><Relationship Id="rId238" Type="http://schemas.openxmlformats.org/officeDocument/2006/relationships/image" Target="media/image115.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image" Target="media/image169.png"/><Relationship Id="rId44" Type="http://schemas.openxmlformats.org/officeDocument/2006/relationships/image" Target="media/image18.emf"/><Relationship Id="rId86" Type="http://schemas.openxmlformats.org/officeDocument/2006/relationships/image" Target="media/image25.png"/><Relationship Id="rId151" Type="http://schemas.openxmlformats.org/officeDocument/2006/relationships/customXml" Target="ink/ink72.xml"/><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13" Type="http://schemas.openxmlformats.org/officeDocument/2006/relationships/customXml" Target="ink/ink3.xml"/><Relationship Id="rId109" Type="http://schemas.openxmlformats.org/officeDocument/2006/relationships/customXml" Target="ink/ink51.xml"/><Relationship Id="rId260" Type="http://schemas.openxmlformats.org/officeDocument/2006/relationships/image" Target="media/image126.png"/><Relationship Id="rId316" Type="http://schemas.openxmlformats.org/officeDocument/2006/relationships/customXml" Target="ink/ink155.xml"/><Relationship Id="rId55" Type="http://schemas.openxmlformats.org/officeDocument/2006/relationships/customXml" Target="ink/ink24.xml"/><Relationship Id="rId97" Type="http://schemas.openxmlformats.org/officeDocument/2006/relationships/customXml" Target="ink/ink45.xml"/><Relationship Id="rId120" Type="http://schemas.openxmlformats.org/officeDocument/2006/relationships/image" Target="media/image42.png"/><Relationship Id="rId358" Type="http://schemas.openxmlformats.org/officeDocument/2006/relationships/image" Target="media/image57.png"/><Relationship Id="rId162" Type="http://schemas.openxmlformats.org/officeDocument/2006/relationships/image" Target="media/image77.png"/><Relationship Id="rId218" Type="http://schemas.openxmlformats.org/officeDocument/2006/relationships/image" Target="media/image105.png"/><Relationship Id="rId271" Type="http://schemas.openxmlformats.org/officeDocument/2006/relationships/customXml" Target="ink/ink132.xml"/><Relationship Id="rId24" Type="http://schemas.openxmlformats.org/officeDocument/2006/relationships/image" Target="media/image8.emf"/><Relationship Id="rId66" Type="http://schemas.openxmlformats.org/officeDocument/2006/relationships/image" Target="media/image15.png"/><Relationship Id="rId131" Type="http://schemas.openxmlformats.org/officeDocument/2006/relationships/customXml" Target="ink/ink62.xml"/><Relationship Id="rId327" Type="http://schemas.openxmlformats.org/officeDocument/2006/relationships/image" Target="media/image159.png"/><Relationship Id="rId369" Type="http://schemas.openxmlformats.org/officeDocument/2006/relationships/theme" Target="theme/theme1.xml"/><Relationship Id="rId173" Type="http://schemas.openxmlformats.org/officeDocument/2006/relationships/customXml" Target="ink/ink83.xml"/><Relationship Id="rId229" Type="http://schemas.openxmlformats.org/officeDocument/2006/relationships/customXml" Target="ink/ink111.xml"/><Relationship Id="rId240" Type="http://schemas.openxmlformats.org/officeDocument/2006/relationships/image" Target="media/image116.png"/><Relationship Id="rId35" Type="http://schemas.openxmlformats.org/officeDocument/2006/relationships/customXml" Target="ink/ink14.xml"/><Relationship Id="rId77" Type="http://schemas.openxmlformats.org/officeDocument/2006/relationships/customXml" Target="ink/ink35.xml"/><Relationship Id="rId100" Type="http://schemas.openxmlformats.org/officeDocument/2006/relationships/image" Target="media/image32.png"/><Relationship Id="rId282" Type="http://schemas.openxmlformats.org/officeDocument/2006/relationships/image" Target="media/image137.png"/><Relationship Id="rId338" Type="http://schemas.openxmlformats.org/officeDocument/2006/relationships/customXml" Target="ink/ink166.xml"/><Relationship Id="rId8" Type="http://schemas.openxmlformats.org/officeDocument/2006/relationships/hyperlink" Target="mailto:jamesash@hawaii.edu" TargetMode="External"/><Relationship Id="rId142" Type="http://schemas.openxmlformats.org/officeDocument/2006/relationships/image" Target="media/image53.png"/><Relationship Id="rId184" Type="http://schemas.openxmlformats.org/officeDocument/2006/relationships/image" Target="media/image88.png"/><Relationship Id="rId251" Type="http://schemas.openxmlformats.org/officeDocument/2006/relationships/customXml" Target="ink/ink122.xml"/><Relationship Id="rId46" Type="http://schemas.openxmlformats.org/officeDocument/2006/relationships/image" Target="media/image19.emf"/><Relationship Id="rId293" Type="http://schemas.openxmlformats.org/officeDocument/2006/relationships/customXml" Target="ink/ink143.xml"/><Relationship Id="rId307" Type="http://schemas.openxmlformats.org/officeDocument/2006/relationships/image" Target="media/image149.png"/><Relationship Id="rId349" Type="http://schemas.openxmlformats.org/officeDocument/2006/relationships/image" Target="media/image170.png"/><Relationship Id="rId88" Type="http://schemas.openxmlformats.org/officeDocument/2006/relationships/image" Target="media/image26.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59.png"/><Relationship Id="rId220"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0.351"/>
    </inkml:context>
    <inkml:brush xml:id="br0">
      <inkml:brushProperty name="width" value="0.04296" units="cm"/>
      <inkml:brushProperty name="height" value="0.04296" units="cm"/>
      <inkml:brushProperty name="color" value="#E71224"/>
    </inkml:brush>
  </inkml:definitions>
  <inkml:trace contextRef="#ctx0" brushRef="#br0">138 85 8226,'0'-10'-569,"0"4"380,0-4 189,0 5 311,0-6 0,0 5-89,0-3 0,-2 6 248,-1-4 0,2 4 0,-4-3-298,0 1 1,-1 2 0,-4 3-216,-1 0 0,2 1 1,1 1-1,1 3-58,-2 1 0,0 1 0,-2 5 1,1 0-47,-1 3 1,4 2 0,1-3 0,2-1 61,1-1 0,2 0 0,1-2 72,0 1-5,0-1 1,1-4 0,3-2 72,3-3-61,7-1 0,-2 0 0,3 0-103,0 0 75,-3-5 0,7-1 0,-5-4 1,-1-1-18,-1 1 1,-3-2 0,-1 1 53,-1 1-14,-4-1 0,4 1 0,-5-1-64,1 1 238,1-1-55,-9 5 1,3-2 0,-5 4-129,-2 2 1,3 1-107,-1 1 1,4 1 159,0 2-50,2-1 0,1 4 0,1-4 76,2 1-99,3 1 0,6-3-289,3 3 138,-3-3 1,3 4-1,-3-5 1,1 0 189,1 0 0,5 0 0,-3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5.172"/>
    </inkml:context>
    <inkml:brush xml:id="br0">
      <inkml:brushProperty name="width" value="0.04296" units="cm"/>
      <inkml:brushProperty name="height" value="0.04296" units="cm"/>
      <inkml:brushProperty name="color" value="#E71224"/>
    </inkml:brush>
  </inkml:definitions>
  <inkml:trace contextRef="#ctx0" brushRef="#br0">40 119 10451,'7'-6'-415,"-1"3"1,-5-4 279,4 1 0,-2-4 1,4 1 93,-1-3 0,-2 3 0,-2 1 78,2-3 0,-2 0-91,2-3 1,-4 7 0,-4 3 89,-5 2 0,2 8 1,-2 4-1,-2 5 63,0 3 0,2 5 0,0-2 0,0 1-34,2 0 0,1-2 1,6 2-109,0-4 85,6 3 0,7-7 0,9 3-347,3-7 64,8-4 0,5-6 0,9-2 241,4-2 0,6-4 0,9-5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218"/>
    </inkml:context>
    <inkml:brush xml:id="br0">
      <inkml:brushProperty name="width" value="0.04278" units="cm"/>
      <inkml:brushProperty name="height" value="0.04278" units="cm"/>
      <inkml:brushProperty name="color" value="#E71224"/>
    </inkml:brush>
  </inkml:definitions>
  <inkml:trace contextRef="#ctx0" brushRef="#br0">9 65 7947,'-6'0'82,"3"0"-253,6 0 0,-1 0 0,5 0-44,0 0 0,-2 0-16,1 0 174,-4-4 59,6 2-68,-3-2-58,0 0 137,0 3 1,-4-3 88,2 4 0,-1 0 141,4 0 1,-1 4 0,2 1-93,-1 1 1,-1 2 0,3-3 0,-2 1 56,1 0 0,-2-1 1,1 2-20,1-1 1,1 0 0,2 1 298,-1-1-246,-4-4 1,2 1-93,-4-6 1,0-3 0,-3-5-156,0-2 1,-1 1 0,-1 3 0,-1 0-193,1-1 0,1 1 0,1 0-341,0 0 1,0 0 240,0-1 1,1 5 0,2 2-1,3 2-140,2 1 1,5 0 0,0 0 436,1 0 0,2 4 0,2 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8.755"/>
    </inkml:context>
    <inkml:brush xml:id="br0">
      <inkml:brushProperty name="width" value="0.04278" units="cm"/>
      <inkml:brushProperty name="height" value="0.04278" units="cm"/>
      <inkml:brushProperty name="color" value="#E71224"/>
    </inkml:brush>
  </inkml:definitions>
  <inkml:trace contextRef="#ctx0" brushRef="#br0">9 27 7688,'-1'-8'0,"-1"0"727,-1 2-462,0 4 0,3-1 0,1 6-382,2 3 0,-1 7 0,4 1 0,-1 1 92,0 1 1,-2-1 0,3 3 0,0 1 19,-1-1 0,2 1 0,-3-1-95,2 0 98,-4-3 0,5 1 0,-4-4 149,-1 0-111,3 2 0,-4-4 0,3 1 180,0-3-120,-3 0 136,3-7-201,-4 3 0,0-5 1,-1-2-88,-2-3 0,2-3 0,-2 0 0,2 0-245,1 0 1,0 0 0,0-1 85,0 1 1,1 0 106,2 0 0,2 1 184,5 1-18,-5-1 1,3 7-5,-2-2 10,2 2 1,0 2 0,-1 2-39,0 3 0,-5 0 0,1 0 0,-2 1-50,-1 1 1,0 4-1,-1 1 1,-1-2-165,-1-1 1,-1 0-1,1 1 1,0 2 187,1-2 0,-3-1 0,0-1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8.318"/>
    </inkml:context>
    <inkml:brush xml:id="br0">
      <inkml:brushProperty name="width" value="0.04278" units="cm"/>
      <inkml:brushProperty name="height" value="0.04278" units="cm"/>
      <inkml:brushProperty name="color" value="#E71224"/>
    </inkml:brush>
  </inkml:definitions>
  <inkml:trace contextRef="#ctx0" brushRef="#br0">0 166 7911,'0'-9'0,"0"0"-15,0 0 0,0 3 1,0 0-1,0-2 433,0 0 1,0-1-1,0-1-255,0-2 0,3 1 1,0-1-1,-1 2-440,-1 1 0,-1-1 0,0 1 329,0 0-516,0 4 241,0 1 0,0 5 109,0 2 81,0 2 0,0 4 1,0 0 114,0 1-59,0-1 0,1 0 0,1 0 1,2 0 51,1 1 0,1-1 0,1-1 0,-1-1-12,1-1 0,-2-3 0,1 2-69,1 0 0,2 1 0,0-3 17,0-1 0,-3-1 0,-1-2 1,0-1-189,1-1 0,-4-4 0,1 0 1,-1-1 75,1-1 0,-2 3 0,2 0 241,-2-1-68,-1-2 0,0 3 180,0 0-117,0 0 0,0 0 14,0 0-78,0 4-31,0-2 1,0 5-72,0 2 1,1 2 0,2 4-103,3 0 1,1 0 0,0 1 0,0-2-239,0-2 1,1 2 0,1-3 370,0 0 0,0 4 0,1-4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7.826"/>
    </inkml:context>
    <inkml:brush xml:id="br0">
      <inkml:brushProperty name="width" value="0.04278" units="cm"/>
      <inkml:brushProperty name="height" value="0.04278" units="cm"/>
      <inkml:brushProperty name="color" value="#E71224"/>
    </inkml:brush>
  </inkml:definitions>
  <inkml:trace contextRef="#ctx0" brushRef="#br0">19 10 8000,'-6'-3'691,"0"0"-546,4 0-305,-2 3 205,4 0 1,0 1-115,0 2 31,4 2 1,-3 4 0,2 0-114,-2 1 63,3-1 0,-2 0-187,4 0 147,-4 0 0,6 1 0,-1-2 36,1-2 0,-2-1 0,0-3 110,1 1 1,1-1 0,1-5 71,-3-3 0,-1 1 1,-3-1-1,1-1 99,-1-2 0,-1 0 1,-1 0-11,0 0 1,0 0-90,0-1-262,0 1 0,-1 4-93,-2 2 268,2 2 1,-3 2 0,4 2 0,1 2 4,2 0 0,-2 3 1,3-1-1,0 0-111,2-1 0,-1 2 0,1-2 0,2 2-664,0 2 767,1-5 0,4 7 0,2-2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7.401"/>
    </inkml:context>
    <inkml:brush xml:id="br0">
      <inkml:brushProperty name="width" value="0.04278" units="cm"/>
      <inkml:brushProperty name="height" value="0.04278" units="cm"/>
      <inkml:brushProperty name="color" value="#E71224"/>
    </inkml:brush>
  </inkml:definitions>
  <inkml:trace contextRef="#ctx0" brushRef="#br0">1 193 7135,'1'-5'311,"2"2"0,-2 1 120,2-1-302,-2 2 0,-1-4 326,0 2-164,0 2 1,0-5-94,0 3 1,-1-1-1,-1-3-207,-1 1 1,0 0 0,3-3-1,0-1-94,0 1 0,0 0 1,0 0-1,0 0 46,0-1 1,3 1 0,1 0 0,0 0 72,0 0 1,0 2-1,-2 1 85,1-1 0,4 2-102,-4-1 1,4 4-174,-1-1 109,-2 6 0,1 2 0,-3 4-118,1 0 164,4 1 1,-5 2 0,5 1-241,0 1 179,-3-2 0,4 5 0,-2-3 0,2 2-135,1-1 0,0-4 1,-2 3-1,-1-2-236,1 0 1,1 0 0,1-2 450,1-1 0,-1 0 0,0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6.004"/>
    </inkml:context>
    <inkml:brush xml:id="br0">
      <inkml:brushProperty name="width" value="0.04278" units="cm"/>
      <inkml:brushProperty name="height" value="0.04278" units="cm"/>
      <inkml:brushProperty name="color" value="#E71224"/>
    </inkml:brush>
  </inkml:definitions>
  <inkml:trace contextRef="#ctx0" brushRef="#br0">37 194 7761,'-9'0'346,"0"0"1,3 0 330,0 0-501,4 0 1,-3-4-42,5-2 0,0 1 0,0-2 0,1 0 24,3-1 0,-2-1 0,3 0 1,-1-1-14,-2 1 1,2 0-1,0 1 1,0 1-102,0 1 1,2-1 0,-2-2-1,2 0-110,1 0 0,2 0 0,3-1 0,2 2 122,1 2 0,3-1 1,0 3 139,2-1-166,6 3 0,-6-2 0,4 4-363,-2 0 240,4 0 1,-7 0 0,3 1-635,-3 2 380,-5-2 0,3 7 1,-4-3-1,1 1 346,3 0 0,0 0 0,1 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666"/>
    </inkml:context>
    <inkml:brush xml:id="br0">
      <inkml:brushProperty name="width" value="0.04278" units="cm"/>
      <inkml:brushProperty name="height" value="0.04278" units="cm"/>
      <inkml:brushProperty name="color" value="#E71224"/>
    </inkml:brush>
  </inkml:definitions>
  <inkml:trace contextRef="#ctx0" brushRef="#br0">9 28 9067,'-5'-9'542,"2"3"1,6 2-1417,3 0 0,2 3 874,1-2 0,1 2 0,-1 1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477"/>
    </inkml:context>
    <inkml:brush xml:id="br0">
      <inkml:brushProperty name="width" value="0.04278" units="cm"/>
      <inkml:brushProperty name="height" value="0.04278" units="cm"/>
      <inkml:brushProperty name="color" value="#E71224"/>
    </inkml:brush>
  </inkml:definitions>
  <inkml:trace contextRef="#ctx0" brushRef="#br0">37 0 7914,'15'3'0,"-3"0"0,-2 1 0,-1-1 33,0 0 0,0 1 488,-3-1-409,-2-2 1,-4 7-1,-1-3-150,-2 0 0,-2 0 0,-5-2 0,1 3-174,0-1 0,0 3 1,0-3-1,-1 1-111,1 0 0,0-1 323,0 1 0,0 7 0,-1-3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345"/>
    </inkml:context>
    <inkml:brush xml:id="br0">
      <inkml:brushProperty name="width" value="0.04278" units="cm"/>
      <inkml:brushProperty name="height" value="0.04278" units="cm"/>
      <inkml:brushProperty name="color" value="#E71224"/>
    </inkml:brush>
  </inkml:definitions>
  <inkml:trace contextRef="#ctx0" brushRef="#br0">156 38 8088,'0'-10'1140,"0"1"133,0 4-762,0-3 1,-1 7-1028,-2-2 0,1 2 0,-4 1 106,-1 0 1,-1 1-1,-1 1 1,-2 2 135,-1 1 0,1 0 0,-3 2 0,0 0 39,3 0 0,-1 1 1,2 1-1,1 0 235,1 0 0,4-2 0,1-1 0,6 0 0,2 3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117"/>
    </inkml:context>
    <inkml:brush xml:id="br0">
      <inkml:brushProperty name="width" value="0.04278" units="cm"/>
      <inkml:brushProperty name="height" value="0.04278" units="cm"/>
      <inkml:brushProperty name="color" value="#E71224"/>
    </inkml:brush>
  </inkml:definitions>
  <inkml:trace contextRef="#ctx0" brushRef="#br0">1 129 9364,'0'-5'2589,"0"0"-2282,0 2-238,0 2 0,0-4 0,0 2-254,0-3 1,0 1 0,0-2-302,0 0 1,0-1-1,0-1 7,0 0 1,0-1 0,0 1 256,0 0 1,4 0 240,2 0 0,-1 4 91,1 2 1,0 1-1,3 4-130,-3 1 1,1 2 0,-3 4-184,1 0 126,-3 0 0,5 0 1,-3 2-600,1 1 470,-3-2 0,7 4 0,-4-5 206,0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4.580"/>
    </inkml:context>
    <inkml:brush xml:id="br0">
      <inkml:brushProperty name="width" value="0.04296" units="cm"/>
      <inkml:brushProperty name="height" value="0.04296" units="cm"/>
      <inkml:brushProperty name="color" value="#E71224"/>
    </inkml:brush>
  </inkml:definitions>
  <inkml:trace contextRef="#ctx0" brushRef="#br0">106 0 7349,'7'0'397,"-1"0"-155,-6 0 37,0 0 0,-6 6-285,-2 3 0,-4 4 1,-1 5-1,-1 4-30,1 3 1,0 2 0,1 0 0,2-1-81,1 1 1,6-2-1,-1-3 1,2-5 84,2-2 1,2-5 0,2-3 182,5-1-175,9-1 1,-4-13 0,4-4 236,-3-5-222,-2 0 0,0-3 0,0 0 216,0-1-91,-5-4 1,-2 11-1,-6-4 1,0 2 2,0-2 1,0 7 0,-2-2 0,-2 2-132,-5 4 1,2-3-1,-2 4 30,-1-1 1,-2 4-181,-1-2 0,5 5-41,4 5 1,2-2 0,4 4 281,2-1 0,-1 3 0,6-5 0,1 0 50,2 2 0,1-4 0,0 2-95,1-2 13,0 4 1,1-4-321,2 8 79,-2-1 1,4 0 0,-7 0-793,-3 1 699,2 2 286,-3 1 0,5 6 0,0 2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812"/>
    </inkml:context>
    <inkml:brush xml:id="br0">
      <inkml:brushProperty name="width" value="0.04278" units="cm"/>
      <inkml:brushProperty name="height" value="0.04278" units="cm"/>
      <inkml:brushProperty name="color" value="#E71224"/>
    </inkml:brush>
  </inkml:definitions>
  <inkml:trace contextRef="#ctx0" brushRef="#br0">38 9 7522,'0'-5'1612,"0"1"-1964,-4 4 0,2 1 169,-5 2 0,2 2 0,-2 4 0,2 1 134,1-1 1,1 0 0,3 0 0,0 1-3,0-1 0,0-3 1,1 0 170,2 1 1,2-2-1,4 0 1,0-1 131,1-2 1,-4 0 0,0-2 0,0-2 30,-1-1 0,0 1-573,-2-4 164,-2 0 0,3-3 1,-4 0-547,0 0 672,0-1 0,-4 1 0,-1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524"/>
    </inkml:context>
    <inkml:brush xml:id="br0">
      <inkml:brushProperty name="width" value="0.04278" units="cm"/>
      <inkml:brushProperty name="height" value="0.04278" units="cm"/>
      <inkml:brushProperty name="color" value="#E71224"/>
    </inkml:brush>
  </inkml:definitions>
  <inkml:trace contextRef="#ctx0" brushRef="#br0">1 1 8323,'9'0'227,"-2"0"1,1 0-1178,2 0 402,2 0 548,1 0 0,1 4 0,5 1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369"/>
    </inkml:context>
    <inkml:brush xml:id="br0">
      <inkml:brushProperty name="width" value="0.04278" units="cm"/>
      <inkml:brushProperty name="height" value="0.04278" units="cm"/>
      <inkml:brushProperty name="color" value="#E71224"/>
    </inkml:brush>
  </inkml:definitions>
  <inkml:trace contextRef="#ctx0" brushRef="#br0">10 111 7942,'0'-9'2350,"0"0"-2296,0 0-33,0 4 0,0-4-788,0 3 549,0-2 1,0-1 0,0 0-1,0-1 218,0 1 0,-4 0 0,-1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208"/>
    </inkml:context>
    <inkml:brush xml:id="br0">
      <inkml:brushProperty name="width" value="0.04278" units="cm"/>
      <inkml:brushProperty name="height" value="0.04278" units="cm"/>
      <inkml:brushProperty name="color" value="#E71224"/>
    </inkml:brush>
  </inkml:definitions>
  <inkml:trace contextRef="#ctx0" brushRef="#br0">0 19 7942,'0'-9'441,"1"4"0,2 2-402,3 2-82,7 1 1,-2 0 0,4 0-1188,2 0 539,4 0 691,-2 4 0,8 1 0,-3 4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053"/>
    </inkml:context>
    <inkml:brush xml:id="br0">
      <inkml:brushProperty name="width" value="0.04278" units="cm"/>
      <inkml:brushProperty name="height" value="0.04278" units="cm"/>
      <inkml:brushProperty name="color" value="#E71224"/>
    </inkml:brush>
  </inkml:definitions>
  <inkml:trace contextRef="#ctx0" brushRef="#br0">37 69 8028,'-8'-16'0,"1"2"658,1 1 0,1 0-144,-1 4 1,2 5-484,4 4 0,0 4 0,0 5 0,0 2 59,0 1 0,0-1 1,0 5-1,0 0-46,0 1 1,3 5 0,0-1 0,-1 0-158,-1-2 0,0 3 0,1-1 0,2-1-141,1 0 0,-2-2 0,2 1-974,-1-1 952,3-4 0,-4 3 0,2-5-949,-1-1 1225,-1-5 0,1 3 0,1-4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800"/>
    </inkml:context>
    <inkml:brush xml:id="br0">
      <inkml:brushProperty name="width" value="0.04278" units="cm"/>
      <inkml:brushProperty name="height" value="0.04278" units="cm"/>
      <inkml:brushProperty name="color" value="#E71224"/>
    </inkml:brush>
  </inkml:definitions>
  <inkml:trace contextRef="#ctx0" brushRef="#br0">65 10 7732,'-5'-4'76,"0"3"234,2-2 1,1 2-296,-5 1 1,4 1 0,-3 2 0,0 3-20,1 2 0,-2 1 0,3 0-159,-1 1 97,3-5 0,-2 3 1,4-2-39,0 2 10,0 2 1,0-4 106,0 0 12,0-4 0,1 5 13,2-4 1,2 0-6,4-3 1,-3-3 0,-1-1-55,-1-1 0,-1 2 0,-3-3-117,0-2 1,0 3-45,0-1 1,0 3 88,0-3 364,0 4-133,0-2 1,1 4 239,2 0-251,-2 4 1,5 0 0,-4 3-78,1-1-97,4 1 1,-3-1 0,3 0 0,-1 0-284,1-1 1,2 3-1,0-3 330,0 0 0,0 4 0,0-4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411"/>
    </inkml:context>
    <inkml:brush xml:id="br0">
      <inkml:brushProperty name="width" value="0.04278" units="cm"/>
      <inkml:brushProperty name="height" value="0.04278" units="cm"/>
      <inkml:brushProperty name="color" value="#E71224"/>
    </inkml:brush>
  </inkml:definitions>
  <inkml:trace contextRef="#ctx0" brushRef="#br0">0 18 7644,'9'-3'135,"0"0"0,5 0 0,2 3 0,5 0-147,3 0 1,3-3 0,0 0-1,1 1-593,-1 1 0,1 1 605,0 0 0,-5 4 0,0 1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241"/>
    </inkml:context>
    <inkml:brush xml:id="br0">
      <inkml:brushProperty name="width" value="0.04278" units="cm"/>
      <inkml:brushProperty name="height" value="0.04278" units="cm"/>
      <inkml:brushProperty name="color" value="#E71224"/>
    </inkml:brush>
  </inkml:definitions>
  <inkml:trace contextRef="#ctx0" brushRef="#br0">0 19 7964,'0'-6'2507,"0"0"-2180,0 4-252,0-3 0,0 6-210,0 3 1,0 1 0,0 5 0,0 2 23,0 3 0,0 6 1,0 1-1,0 2-158,0 1 1,0 1 0,0 0 0,1-3-141,2 0 0,-1-2 0,5-2 1,0-2-514,1-2 922,1-1 0,0-5 0,0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002"/>
    </inkml:context>
    <inkml:brush xml:id="br0">
      <inkml:brushProperty name="width" value="0.04278" units="cm"/>
      <inkml:brushProperty name="height" value="0.04278" units="cm"/>
      <inkml:brushProperty name="color" value="#E71224"/>
    </inkml:brush>
  </inkml:definitions>
  <inkml:trace contextRef="#ctx0" brushRef="#br0">10 28 7964,'-5'-4'540,"1"2"597,4-4-1278,0 4 0,1-2 1,2 3-1401,3-2 1541,-2 2 0,4-4 0,-3 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845"/>
    </inkml:context>
    <inkml:brush xml:id="br0">
      <inkml:brushProperty name="width" value="0.04278" units="cm"/>
      <inkml:brushProperty name="height" value="0.04278" units="cm"/>
      <inkml:brushProperty name="color" value="#E71224"/>
    </inkml:brush>
  </inkml:definitions>
  <inkml:trace contextRef="#ctx0" brushRef="#br0">10 56 7964,'0'-6'3391,"0"0"-2897,-4 4 1,3-3-646,-3 2 1,3 1-385,1-5-1283,0 5 603,0-6 1215,0 7 0,0-7 0,0 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4.851"/>
    </inkml:context>
    <inkml:brush xml:id="br0">
      <inkml:brushProperty name="width" value="0.04296" units="cm"/>
      <inkml:brushProperty name="height" value="0.04296" units="cm"/>
      <inkml:brushProperty name="color" value="#E71224"/>
    </inkml:brush>
  </inkml:definitions>
  <inkml:trace contextRef="#ctx0" brushRef="#br0">119 345 8458,'-13'-6'0,"4"0"0,0-4 0,-1 1 0,3 5 0,-2-5 0,-1-2 0,2 4 0,-1-2 0,6 0 619,-1-4 0,1 0 1,0 0-331,-1 0 0,-2-2 0,3-1 0,-1-2-491,1 2 0,1-3 0,2 1 0,0 2 104,0 1 1,0 2 0,0 0-1,0 0-47,0-1 1,2 7 0,2 1-435,5 0 405,3 5 1,1-5-1,0 6-918,0 0 708,6 6 0,-4-3 384,3 6 0,2-1 0,1 6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674"/>
    </inkml:context>
    <inkml:brush xml:id="br0">
      <inkml:brushProperty name="width" value="0.04278" units="cm"/>
      <inkml:brushProperty name="height" value="0.04278" units="cm"/>
      <inkml:brushProperty name="color" value="#E71224"/>
    </inkml:brush>
  </inkml:definitions>
  <inkml:trace contextRef="#ctx0" brushRef="#br0">128 28 7965,'-6'-4'210,"-2"3"46,7-8-170,-3 8 0,4-4 0,-1 3-59,-2-1 1,1 0-75,-4 3 0,3 1 0,-3 2 0,-1 3 0,-2 2 0,0 3 1,0 0-1,0 2-67,0 2 0,-1-1 0,2 2 1,1 0-87,1 0 1,4-2 0,0 1 0,4-2-563,4-2 762,6-1 0,7 4 0,4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317"/>
    </inkml:context>
    <inkml:brush xml:id="br0">
      <inkml:brushProperty name="width" value="0.04278" units="cm"/>
      <inkml:brushProperty name="height" value="0.04278" units="cm"/>
      <inkml:brushProperty name="color" value="#E71224"/>
    </inkml:brush>
  </inkml:definitions>
  <inkml:trace contextRef="#ctx0" brushRef="#br0">0 441 13247,'5'-7'0,"0"1"328,0-1 1,3-2 0,-1-3 0,3-4-224,3-1 0,-3-6 0,-3-2 68,0-5-118,3-3 1,-9-3 0,2-1-830,-2 0 397,-1 4 0,0 2 1,-1 4-1,-1 4-603,-1 4 0,-4 9 0,2 8 201,0 4 1,1 4 0,4 6 778,0 4 0,4 5 0,1 3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058"/>
    </inkml:context>
    <inkml:brush xml:id="br0">
      <inkml:brushProperty name="width" value="0.04278" units="cm"/>
      <inkml:brushProperty name="height" value="0.04278" units="cm"/>
      <inkml:brushProperty name="color" value="#E71224"/>
    </inkml:brush>
  </inkml:definitions>
  <inkml:trace contextRef="#ctx0" brushRef="#br0">37 55 7920,'-5'-4'-150,"0"3"367,2-2 0,1-1-99,-5 1 1,5 1 0,-1 5-61,2 3 0,1-1 0,-1 1 1,-1 1 8,-1 2 1,0 0-1,3 0-60,0 0-22,0 0 0,0 1 0,0-1-88,0 0 54,4 0 1,-2-1 0,4 0-108,2-2 89,-4-4 1,4 5-1,-2-3 1,2 0 29,1 0 0,1-1 0,-1-3 88,0 0 1,-3 0-1,-1-1 178,-1-2 0,-1 1 16,-3-4-223,0 4 4,-4-2 179,3 4-188,-3 0 464,4 0-325,4 0 0,1 0 0,5 0 364,-1 0-353,0-4 0,0 2 0,0-4 0,1-2-19,-1 0 1,-3-1 0,0-1 0,0-1-127,-1-2 1,2-2 0,-3 3 0,-2-1-185,-1 0 1,-1 3-1,0-2-715,0 1 0,-4 3-1616,-3 2 2493,3 2 0,-4 12 0,3 2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9.378"/>
    </inkml:context>
    <inkml:brush xml:id="br0">
      <inkml:brushProperty name="width" value="0.04278" units="cm"/>
      <inkml:brushProperty name="height" value="0.04278" units="cm"/>
      <inkml:brushProperty name="color" value="#E71224"/>
    </inkml:brush>
  </inkml:definitions>
  <inkml:trace contextRef="#ctx0" brushRef="#br0">37 263 7845,'0'-6'253,"0"0"0,0 3 0,-1-2 654,-2 1-453,2-3 0,-4 3-840,2-3 0,1 3-630,-4 4 1,1 1 2117,-1 2-722,2-2 0,4 8 223,0-3-451,0 2 1,0-2-1,1-1 358,2-1-374,2-1 0,4 0 0,1 0 0,1-1-83,2 0 0,-1-4 0,-3-1 0,0-3-10,1-2 0,-2-1 0,-2-1 0,-2-3 14,0-2 0,-3 0 0,1-3 0,-3-1-14,-2-1 1,-4 0-1,0 0 1,-3-1-20,-3 4 1,1-1-1,3 7 1,0 2-86,-1 2 0,4 2-27,0-1 1,4 6-1,-1 6 241,2 2-155,5 5 0,2-2 1,6 4 140,4-2-134,1 3 0,3-5 0,0 2-973,2 0 634,3-3 0,0 7 334,5-5 0,3 4 0,4-1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9.028"/>
    </inkml:context>
    <inkml:brush xml:id="br0">
      <inkml:brushProperty name="width" value="0.04278" units="cm"/>
      <inkml:brushProperty name="height" value="0.04278" units="cm"/>
      <inkml:brushProperty name="color" value="#E71224"/>
    </inkml:brush>
  </inkml:definitions>
  <inkml:trace contextRef="#ctx0" brushRef="#br0">47 28 7818,'-1'-6'96,"-2"-1"654,2 5-573,-3-2-141,4 0-299,0 3 161,-5-3 0,4 5 0,-3 1 1,1 2 25,0 1 0,-1 0 1,2 3-1,-1-2 42,1 1 1,0 0 0,0 0-1,-1-1 21,1 2 0,1-3 1,1 1 17,0 1 0,1-3 1,1 0-1,2-1 9,1 0 0,-2 0-11,3-3 0,0 0-3,4 0 0,-4-3 0,-1-1-280,-1-1 1,-1 2-54,-3-3 1,0 3 249,0-3 1,1 4 335,2-1 58,-2 2 1,4 1 11,-2 0 1,2 4-176,5 2 1,-2-1 0,-1 0 319,-1-1 0,-3 0 126,3-1-457,-4-2 1,3 3 215,-2-4-203,-2 0 1,5 0 80,-3 0-136,-2-4 0,3 2 1,-3-4-86,2-1 1,-2-1 0,3 0 0,-1 0-177,0 2 0,1 3 1,-2-3-228,1-1 0,1 3 0,-1 1-55,4 2 1,-2 1 0,1 0-1,1 0 3,1 0 1,-2 0 0,0 0 0,2 1 444,0 2 0,4-2 0,0 2 0,1 2 0,-4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8.452"/>
    </inkml:context>
    <inkml:brush xml:id="br0">
      <inkml:brushProperty name="width" value="0.04278" units="cm"/>
      <inkml:brushProperty name="height" value="0.04278" units="cm"/>
      <inkml:brushProperty name="color" value="#E71224"/>
    </inkml:brush>
  </inkml:definitions>
  <inkml:trace contextRef="#ctx0" brushRef="#br0">28 65 7900,'0'-9'0,"0"0"96,0-1 0,-3 4 969,-1 0-627,1 0-786,3 1 0,-1 2 0,-1 6-119,-1 3 381,0-2 0,3 4 0,-1-1 205,-2 1-132,2 1 0,-3 0 1,4 0 1,0 1 1,0-1-1,0 0 1,1-1 18,2-2 1,-1 2 0,4-2 0,1 0-22,2 0 0,-3-4 0,0 1 0,1-2-71,1-1 1,1 0 69,1 0 0,-2-1 0,-1-1 0,-2-2 113,-1-1 0,-1-1 53,-3-4-141,0 1 1,0 3 34,0 0 0,0 3 86,0-3 3,0 4 611,0-2-330,0 4 1,1 0 70,2 0 0,2 0-354,5 0 1,-1-4 0,-1 0-1,-1-1-118,-1-2 0,-4 2 0,2-1-389,1-1 0,-4-2 0,2 0-431,-2 0 1,-1 3 155,0 0 0,-4 4-476,-3-1 1125,3 2 0,-4 1 0,3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942"/>
    </inkml:context>
    <inkml:brush xml:id="br0">
      <inkml:brushProperty name="width" value="0.04278" units="cm"/>
      <inkml:brushProperty name="height" value="0.04278" units="cm"/>
      <inkml:brushProperty name="color" value="#E71224"/>
    </inkml:brush>
  </inkml:definitions>
  <inkml:trace contextRef="#ctx0" brushRef="#br0">9 1 8064,'-5'4'482,"1"1"1,4 4-387,0 0 1,3-2 0,1-1-1,1 1-287,3 1 1,3 1 0,1 1 0,-1-1-1579,0 0 1769,-2 0 0,4 4 0,1 2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775"/>
    </inkml:context>
    <inkml:brush xml:id="br0">
      <inkml:brushProperty name="width" value="0.04278" units="cm"/>
      <inkml:brushProperty name="height" value="0.04278" units="cm"/>
      <inkml:brushProperty name="color" value="#E71224"/>
    </inkml:brush>
  </inkml:definitions>
  <inkml:trace contextRef="#ctx0" brushRef="#br0">1 157 7879,'0'-9'0,"0"0"0,0-1 0,0 1 15,0 0 1,4-1 0,2-2 655,2 0-534,1 0 1,0 0 0,1-1 0,-1 3-432,0 3 1,0-1-694,0 2 304,1 2 683,-5-1 0,-1 5 0,-4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609"/>
    </inkml:context>
    <inkml:brush xml:id="br0">
      <inkml:brushProperty name="width" value="0.04278" units="cm"/>
      <inkml:brushProperty name="height" value="0.04278" units="cm"/>
      <inkml:brushProperty name="color" value="#E71224"/>
    </inkml:brush>
  </inkml:definitions>
  <inkml:trace contextRef="#ctx0" brushRef="#br0">10 32 7900,'-3'-6'-180,"0"0"0,0 3 433,3-3 0,0 3-342,0-4 1,0 6 86,0 1 1,3 4 107,0 6-99,4 3 0,-6-3 0,2 3 75,-2 1-124,-1 0 1,1 3 0,1 0 0,1-2-145,-1 2 0,-1-1 0,-1 0 0,0 0-667,0 0 853,0-3 0,4 5 0,1-4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361"/>
    </inkml:context>
    <inkml:brush xml:id="br0">
      <inkml:brushProperty name="width" value="0.04278" units="cm"/>
      <inkml:brushProperty name="height" value="0.04278" units="cm"/>
      <inkml:brushProperty name="color" value="#E71224"/>
    </inkml:brush>
  </inkml:definitions>
  <inkml:trace contextRef="#ctx0" brushRef="#br0">0 37 7866,'5'-9'1728,"4"4"-1674,-8 1 1,3 5-1,-4 2-246,0 3 0,0 2 1,1 1-1,1 2-279,1 1 1,0-2 67,-3 2 236,4-1 0,-2-2 159,4 0-84,0 0 1,0-4 252,1-2-19,-5-1 0,6 1-18,-2 0 0,-2-4-89,-1-6 0,-2 2-99,-1-1 1,0 3-31,0-3 187,0 4 1,0-1 209,0 6-202,0-2 0,1 4 0,2-3 341,3 1-290,2 0 0,2-2 0,-1 1 265,0 1-336,4 1 1,-2-4-1,1 0 64,-2 0-92,-1 0 1,1-4 0,-2 0 0,-1-1 3,-1-2 1,-4-2 0,1-2-73,-2-2 0,-4 1 0,-1 3 0,-1 0-177,-2-1 1,-1 1 0,-2 0-255,1 0 1,0 3 0,0 1-1698,-1 1 2143,5 0 0,-3 4 0,3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3.658"/>
    </inkml:context>
    <inkml:brush xml:id="br0">
      <inkml:brushProperty name="width" value="0.04296" units="cm"/>
      <inkml:brushProperty name="height" value="0.04296" units="cm"/>
      <inkml:brushProperty name="color" value="#E71224"/>
    </inkml:brush>
  </inkml:definitions>
  <inkml:trace contextRef="#ctx0" brushRef="#br0">0 133 8435,'8'0'-382,"-2"-1"676,-6-4 1,1 4-187,3-4 1,-1 3-63,6-3 1,-4 4 0,3-4-68,3 4 79,1 1 1,2 0 0,2-2-97,2-2 87,11 2 1,-2-5-1,11 4-95,2-1 84,-3-1 1,14 4-1,-3-2 1,4-1 34,1 1 0,-2-3 0,-1 1 0,-3 2 40,-1 2 0,2-1 1,-4-1-1,-1-1 0,-2 1 1,-3 0 0,-1 0 0,-3-3-87,-2-1 1,4 4-1,-5-3 1,-2 2 3,-1-1 0,-2 1 0,1 4 0,-2 0-75,-3 0 1,3 0-1,-5 0-283,1 0 330,4 0 1,-9 0-1,5 0-71,-2 0 58,4 0 0,-7 4 1,5 1 216,-2-2-173,5-2 1,-8-1 0,4 0-1,0 0 15,-4 0 0,3 0 0,-2 0 0,0-1-37,-3-4 1,0 4 0,-1-4-59,0 4 0,0 1 1,0 0-31,1 0 0,-5 4 9,-1 1 0,1 4 77,4-5 0,-4 5 1,0-5 99,1-1 1,2-1 18,1-2-115,1 0 1,-6 0-1,1 0-30,1 0 25,-4 0 1,6 0-24,-3 0 13,3 0 1,-3 0-33,-1 0 14,-5 0-42,9 0 95,-11 0 0,7 0 179,-4 0-84,-2 0-83,9 0 84,-9 0-35,4 0-164,0 0 66,1 0 1,2 0-1,0 0-33,1 0 0,-3 0 0,2 0-14,1 0 0,2 0 1,1 0 34,1 0 0,-1-2 1,0-1-1,0-1 12,1 1 0,-1 1 1,0 2 27,0 0 0,1 0 0,-1 0-11,0 0 1,-4 0-15,0 0 4,-1 0 1,1 5-42,0-1 40,-6 1-82,9-5 72,-5 0 1,2 4-7,0 0 0,-5 1 1,5-5 2,1 0 1,2 4-38,1 1 1,0 1 2,1-2 45,-1-3 1,-4 5-1,-2-4 0,-1 2 7,-2-2-103,-4 4 86,0-6 78,0 0-92,6 0 0,-3 1-87,6 3 0,-2-1 21,2 6 170,3-6 0,-9 3 312,6-6 148,-6 6-352,3-5-37,-6 5-247,0-6 80,0 0-6,-6 0 0,0-1 0,-5-2 9,3-2 1,-1 1 0,-4 4-8,-1 0 0,1 0 0,-2 0 1,-1 0-10,-1 0 0,-7-4 0,1-1 0,-7 2 65,-5 2 0,-5 1 0,-4 0 0,-6 0-35,-6 0 1,-4 0-1,-8 0-13,-2 0 14,-4 6 0,-1 1 0,0 5 341,-1-3-330,4 2 1,-3-3 0,9 5 136,6 0-142,4-5 1,9 2-1,1-4 1,2 0 15,0-1 0,6 0 1,5-5-1,3 0 12,-1 0 0,-5 0 0,6 0 0,0-2-12,2-2 1,0-2 0,-1-4 0,-2 1-25,2-1 1,1 2 0,1 0 0,1-1-81,-1 1 0,5 1 0,2 4 1,1-1-171,2 1 1,-2 1-1,0 4-407,-1 2 490,-2-2 1,0 9 0,-1-3-899,0-1 673,4 5 1,-5 0 0,7 5 0,1-1 390,1-1 0,7-2 0,3 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862"/>
    </inkml:context>
    <inkml:brush xml:id="br0">
      <inkml:brushProperty name="width" value="0.04278" units="cm"/>
      <inkml:brushProperty name="height" value="0.04278" units="cm"/>
      <inkml:brushProperty name="color" value="#E71224"/>
    </inkml:brush>
  </inkml:definitions>
  <inkml:trace contextRef="#ctx0" brushRef="#br0">93 28 7730,'-7'-3'0,"2"-1"10,1-2 1,0 4 0,2-2 655,-1 0-673,0 3 1,2-3 0,-1 5 0,-2 1-57,-1 1 0,0 4 0,-3 1 0,2 2 61,-1 2 0,0 1 1,0-1-1,2 0-85,1-1 0,1-1 0,3 0 0,0-1 6,0 0 1,1 0-99,2 0 101,2-4 1,4 0 0,0-5-138,0 0 178,1 0 1,-1-2 0,0-1 0,-1-3 15,-2-2 1,1 2 0,-2 0 0,-1-1 78,0-1 0,0-2 1,-2 1 102,1 0 0,0 3 0,-3 0 435,0-2-226,0 4-73,0 0 1,0 11 49,0 3-285,4-3 1,-2 1 0,4-2 124,1 2-160,-2 2 0,3-1 0,-2 0 0,2 0-71,1 0 1,4-1 0,-1 0 0,-1-3-435,-1-1 0,-1-1 0,1-3-842,-1 0 1320,0 0 0,0-4 0,0-1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293"/>
    </inkml:context>
    <inkml:brush xml:id="br0">
      <inkml:brushProperty name="width" value="0.04278" units="cm"/>
      <inkml:brushProperty name="height" value="0.04278" units="cm"/>
      <inkml:brushProperty name="color" value="#E71224"/>
    </inkml:brush>
  </inkml:definitions>
  <inkml:trace contextRef="#ctx0" brushRef="#br0">9 111 8255,'-5'0'630,"2"-3"0,6 0 0,3 0-615,2-1 0,2 2 0,2-5-306,0 0 275,0 3 0,-2-4 0,1 2-2,-2-2-15,2-2 0,-7 1 0,3 0 210,-1 0-129,-4 4 0,1-2 44,-6 4 1,-2-1 0,-4 6 0,0 1 19,0 3 0,-1 5 0,1 2 0,0 2-185,0 1 0,4-3 0,2 1 0,2-2-296,1 0 1,1 3 0,3-2-1,4-2-1745,3-1 2114,10-1 0,-6 1 0,8-1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003"/>
    </inkml:context>
    <inkml:brush xml:id="br0">
      <inkml:brushProperty name="width" value="0.04278" units="cm"/>
      <inkml:brushProperty name="height" value="0.04278" units="cm"/>
      <inkml:brushProperty name="color" value="#E71224"/>
    </inkml:brush>
  </inkml:definitions>
  <inkml:trace contextRef="#ctx0" brushRef="#br0">10 10 7643,'-5'-4'388,"1"3"0,5-3 1,2 4-287,3 0 0,-1 4 1,1 2-1,1 2-9,2 1 0,-3 5 0,0 0 1,0 1-62,-1 1 0,2 2 0,-3 4 0,0-2-63,1-1 1,1 1 0,-2 0 0,0 2-252,0-2 0,3-3 0,-1-3 0,1-1 282,0-1 0,5 2 0,-2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775"/>
    </inkml:context>
    <inkml:brush xml:id="br0">
      <inkml:brushProperty name="width" value="0.04278" units="cm"/>
      <inkml:brushProperty name="height" value="0.04278" units="cm"/>
      <inkml:brushProperty name="color" value="#E71224"/>
    </inkml:brush>
  </inkml:definitions>
  <inkml:trace contextRef="#ctx0" brushRef="#br0">9 74 7909,'-5'-5'1141,"4"-3"-754,-2 1 0,3 2 0,4 0-239,6 1 1,3 0 0,5 2 0,2-1-232,1 1 1,3-2 0,3 1-781,1 1 667,0 1 0,-4-2 0,0 0-1162,-2 1 633,0 0 725,-8-2 0,-1 3 0,-4-3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503"/>
    </inkml:context>
    <inkml:brush xml:id="br0">
      <inkml:brushProperty name="width" value="0.04278" units="cm"/>
      <inkml:brushProperty name="height" value="0.04278" units="cm"/>
      <inkml:brushProperty name="color" value="#E71224"/>
    </inkml:brush>
  </inkml:definitions>
  <inkml:trace contextRef="#ctx0" brushRef="#br0">10 64 7489,'-3'-12'0,"0"0"0,1 0 150,1 2 0,1 4 88,0 0 0,1 4 0,2-1 1,2 3-201,0 3 0,3-1 1,-3 4-1,1 1 38,0 1 0,0 2 1,1 3-1,-2 1 20,-1 0 0,2 5 0,-2-2-36,1 4-59,-3 0 0,5-3 0,-3 1-367,-2-1 233,3 1 1,-3-1 0,3 1 0,0-2-126,0-2 1,-2 2 0,2-5 0,0-1 257,0-1 0,2 0 0,2-1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228"/>
    </inkml:context>
    <inkml:brush xml:id="br0">
      <inkml:brushProperty name="width" value="0.04278" units="cm"/>
      <inkml:brushProperty name="height" value="0.04278" units="cm"/>
      <inkml:brushProperty name="color" value="#E71224"/>
    </inkml:brush>
  </inkml:definitions>
  <inkml:trace contextRef="#ctx0" brushRef="#br0">19 19 7964,'-5'-4'-726,"-3"3"818,7-7 75,-3 7-210,4-3 1,1 5 2,2 2 63,-2 2 1,4 5 0,-3 3 0,1 1-4,-1 0 1,0 4 0,0-3 0,1 3-111,0 4 1,1-3 0,0 2 0,0-3-220,0 0 0,3-4 309,-1 4 0,2-1 0,2 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992"/>
    </inkml:context>
    <inkml:brush xml:id="br0">
      <inkml:brushProperty name="width" value="0.04278" units="cm"/>
      <inkml:brushProperty name="height" value="0.04278" units="cm"/>
      <inkml:brushProperty name="color" value="#E71224"/>
    </inkml:brush>
  </inkml:definitions>
  <inkml:trace contextRef="#ctx0" brushRef="#br0">1 28 7964,'0'-9'-1018,"0"0"433,0 4 585,0 1 0,0 4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843"/>
    </inkml:context>
    <inkml:brush xml:id="br0">
      <inkml:brushProperty name="width" value="0.04278" units="cm"/>
      <inkml:brushProperty name="height" value="0.04278" units="cm"/>
      <inkml:brushProperty name="color" value="#E71224"/>
    </inkml:brush>
  </inkml:definitions>
  <inkml:trace contextRef="#ctx0" brushRef="#br0">37 101 7964,'0'-9'361,"0"0"1,-1 1-38,-2 2 1,2 0 0,-2 3-305,2-3 0,1 1-371,0-1 288,-4 0 0,3 0-1029,-2 0 522,2 0 570,-3 0 0,-1-2 0,-4 3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512"/>
    </inkml:context>
    <inkml:brush xml:id="br0">
      <inkml:brushProperty name="width" value="0.04278" units="cm"/>
      <inkml:brushProperty name="height" value="0.04278" units="cm"/>
      <inkml:brushProperty name="color" value="#E71224"/>
    </inkml:brush>
  </inkml:definitions>
  <inkml:trace contextRef="#ctx0" brushRef="#br0">1 10 7964,'0'-5'697,"0"1"1,0 5-616,0 2 0,1 2 1,1 4-1,1 1-47,-1 3 0,0 1 0,0 5 0,1 2-136,-1 0 1,2 4 0,-1-3 0,0 1-128,2-1 0,-3 4 0,4-3 0,0 1-468,-1-3 1,3-2 695,-2-4 0,2 2 0,2-2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234"/>
    </inkml:context>
    <inkml:brush xml:id="br0">
      <inkml:brushProperty name="width" value="0.04278" units="cm"/>
      <inkml:brushProperty name="height" value="0.04278" units="cm"/>
      <inkml:brushProperty name="color" value="#E71224"/>
    </inkml:brush>
  </inkml:definitions>
  <inkml:trace contextRef="#ctx0" brushRef="#br0">102 19 7918,'-9'-4'-494,"-1"2"781,1-5-177,0 5 1,3-2-1,0 4-102,-1 0 1,1 3 0,1 1 0,0 2-22,0 1 0,2 1 0,-2 2 0,0 1-9,0 2 0,3-1 0,-1-3-124,2 0 0,1 1 7,0-1 1,4-4 32,2-2 74,2-2 1,1-1-90,0 0 89,1 0 0,-4-3 1,0-1-121,1-1 129,-3-1 1,3-1 0,-4 1-20,-1-1 51,-1-1 1,2 2 0,1 0 71,-2-2 1,-1 3 0,0 0 134,2 1-92,-2 1 1,4 3-1,-3 1-6,1 2 0,4-1 0,-2 4 0,1 2-157,0 0 0,-2 1 0,2 1-510,1 2 406,1-1 1,-2 2-1,0-3 143,1 2 0,2-1 0,0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14.321"/>
    </inkml:context>
    <inkml:brush xml:id="br0">
      <inkml:brushProperty name="width" value="0.04296" units="cm"/>
      <inkml:brushProperty name="height" value="0.04296" units="cm"/>
      <inkml:brushProperty name="color" value="#E71224"/>
    </inkml:brush>
  </inkml:definitions>
  <inkml:trace contextRef="#ctx0" brushRef="#br0">0 65 7122,'6'0'201,"-1"0"0,-4 0-68,3 0 80,-3 0 24,8 0-132,-3 0 0,5-3-126,-1-1 0,-3 1 11,0 3 36,0 0 0,0 0-74,0 0 53,1 0 0,-1 0 0,0 0 201,1 0-179,1 0 0,-2 0 1,0 0-1,2 0 31,0 0 1,2 0-1,-1 0 1,1 0-19,-1 0 0,2 0 1,1 0-1,1 0 4,-1 0 1,2 0 0,-1 0 0,1 0-24,0 0 0,0 1 0,4 1 0,-3 2 13,0-2 0,3-1 0,-2-1 1,2 0-14,-1 0 0,2 0 1,-3 0-1,3 0 67,1 0 0,4 0 0,0 0-3,-2 0-56,0 0 0,-1 0 0,2 0-42,0 0 50,1 0 1,0 0 0,-1 0-1,0 0 10,-2 0 0,-1 0 0,2 0 1,-1 0-17,-1 0 0,6 0 0,-6 0 0,2 0 9,-1 0 0,0-1 1,2-1-1,1-2-7,-2 2 0,3 1 0,0 1 1,0 0-48,0 0 1,0-4 0,-3-1-1,3 3 1,1 1 0,0 1 1,2 0-1,0 0 7,0 0 0,2-4 0,0 1-29,1 1 37,0 0 0,1 2 0,2 0-7,4 0 28,-3 0 1,1-1 0,-6-1 0,2-2 37,3 2 1,0 1 0,4 1-1,-2 0-19,-2 0 1,3 0-1,-3 0 1,1 0-34,-1 0 1,3 0-1,-2 0 1,0 0-7,3 0 1,1 0-1,2 0 1,-1 0 11,0 0 1,-3-4 0,1 1-1,1 0 33,1 2 1,1 1-1,-7-1 103,2-3-130,1 3 0,3-3 0,-1 4 98,-2 0-94,2 0 0,-4 0 1,4 0 66,1 0-80,-6 0 1,9 0 0,-7 0 0,1 0-10,0 0 1,2 0-1,3 0 1,-2 0-26,-1 0 1,0 0 0,1 0-1,1 0 32,-1 0 0,0 0 0,1 0 0,-1 0 36,0 0 0,1 0 0,-2 0 1,-1 0-4,-2 0 0,-2 0 0,3 0 0,-1 0 6,0 0 1,2 0-1,-4 0 1,1 0-27,-1 0 1,4 0 0,-2 0-113,0 0 105,-2 0 0,-3 3 1,1 1-96,1-2 80,1-1 1,-3 0 0,1 2 0,1 0-4,-1 0 0,2-1 1,1 0-1,-1 2-10,1-2 0,-2 3 1,-3-2-1,0 1 9,-1 1 0,-2-4 1,-2 3-1,0-1 15,0 0 1,0-2-1,2 3 1,-2-2 38,-1 2 0,-1-3 0,-3 4 0,2-2-8,0 1 0,1 0 0,-4-1-104,0 0 74,-4 6 0,3-7 0,-3 4-118,3-2 106,-3 5 0,2-8 0,-4 4-14,1-1 25,2-3 1,2 4 0,-1-5-1,-1 0 14,0 0 0,2 0 0,2 0 0,-1 0 8,0 0 0,1 0 0,2-1 0,0-1-9,0-2 0,-2 1 0,-1 1 0,1 0-20,-1-1 0,0-2 0,0 2 0,-1 0-61,-2 1 1,1 0-1,-4 1 1,0-1 33,0-2 1,0 1 0,-5 3 0,1 0-111,-1 0 0,1 0 0,-1 0 3,1 0 1,0 0-215,-1 0 32,-4 0-576,3 0-893,-7 0 1368,2 0 1,-5 0 0,-2 0 0,-4 0 411,-3 0 0,0 5 0,-1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795"/>
    </inkml:context>
    <inkml:brush xml:id="br0">
      <inkml:brushProperty name="width" value="0.04278" units="cm"/>
      <inkml:brushProperty name="height" value="0.04278" units="cm"/>
      <inkml:brushProperty name="color" value="#E71224"/>
    </inkml:brush>
  </inkml:definitions>
  <inkml:trace contextRef="#ctx0" brushRef="#br0">157 37 7852,'0'-6'12,"0"0"209,0 0 0,0 0 1,-1 1-334,-2 1 1,1 1 0,-4 4-32,-2 2 0,0-1 0,-1 4 1,0 1 22,0 1 0,-4 1 0,1 1 1,1-1-3,1 0 0,-2 0 1,2 0-1,2 0 92,0-3 0,3 2 173,-1-2-235,4-2 354,-3 4-177,10-7 0,0 3 0,4-4 220,0 0-202,0 0 0,1 0 1,2 0 47,0 0-128,0 0 1,1 0 0,0 0 0,1 0-2,2 0 1,-1 0 0,0 0-1,0 0-28,0 0 1,-2 2 0,-4 1 22,0 3 1,-3 2-1,-3 1 1,-2 0 15,-1 1 1,-4-1-1,-3 1 1,-2 1-24,-3 1 1,1 1 0,-4-4-221,2 0 131,1 0 1,2-3 0,-2 0-499,0-2 164,4 3 413,0-6 0,3 3 0,-5-4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351"/>
    </inkml:context>
    <inkml:brush xml:id="br0">
      <inkml:brushProperty name="width" value="0.04278" units="cm"/>
      <inkml:brushProperty name="height" value="0.04278" units="cm"/>
      <inkml:brushProperty name="color" value="#E71224"/>
    </inkml:brush>
  </inkml:definitions>
  <inkml:trace contextRef="#ctx0" brushRef="#br0">19 28 8154,'-6'-3'0,"1"-1"-752,1-1 262,1 3 1,3-4 378,0 3 1,1 2 110,2-2 0,2 2 0,4 1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197"/>
    </inkml:context>
    <inkml:brush xml:id="br0">
      <inkml:brushProperty name="width" value="0.04278" units="cm"/>
      <inkml:brushProperty name="height" value="0.04278" units="cm"/>
      <inkml:brushProperty name="color" value="#E71224"/>
    </inkml:brush>
  </inkml:definitions>
  <inkml:trace contextRef="#ctx0" brushRef="#br0">19 84 7732,'0'-6'388,"0"-1"1,0 4 0,0-3-273,0-1 1,0 2-497,0-1 1,-1 0 379,-2-3 0,-2-5 0,-5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615"/>
    </inkml:context>
    <inkml:brush xml:id="br0">
      <inkml:brushProperty name="width" value="0.04278" units="cm"/>
      <inkml:brushProperty name="height" value="0.04278" units="cm"/>
      <inkml:brushProperty name="color" value="#E71224"/>
    </inkml:brush>
  </inkml:definitions>
  <inkml:trace contextRef="#ctx0" brushRef="#br0">13 15 8582,'-9'-4'1463,"5"0"-1174,4-2 0,5 6 1,7 6-1,4 2-8,1 1 1,2 1 0,0 2 0,2 1 59,4 1 1,-2 5 0,2 3-1,1 2 249,0 1-491,2 2 0,-1 4 0,0 2 18,-2 0 0,-4 3 1,-5-4-1,-1 2-18,-2 0 0,-5-8 0,-5 1 0,-3-2-424,-3-2 1,-6-1-1,-7 1 1,-5 0-163,-3-3 0,-6 3 0,-2-2 0,0 0-334,-3 2 1,0-4-1,1 3 821,4-3 0,1 0 0,1-1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260"/>
    </inkml:context>
    <inkml:brush xml:id="br0">
      <inkml:brushProperty name="width" value="0.04278" units="cm"/>
      <inkml:brushProperty name="height" value="0.04278" units="cm"/>
      <inkml:brushProperty name="color" value="#E71224"/>
    </inkml:brush>
  </inkml:definitions>
  <inkml:trace contextRef="#ctx0" brushRef="#br0">74 18 7591,'-9'-5'-138,"0"4"1,0-3 533,3 0 1,1 3-420,2-2 0,-1 3 1,-3 2-76,1 1 0,3 4 126,-4 0-16,5 1 1,-2 1 0,4 0-1,0 1-13,0 3 1,0-3 0,1 2 8,2-2-32,2 0 1,5-2 0,0-1 0,2-2-274,4-1 0,-2-1 297,1-3 0,5 4 0,3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073"/>
    </inkml:context>
    <inkml:brush xml:id="br0">
      <inkml:brushProperty name="width" value="0.04278" units="cm"/>
      <inkml:brushProperty name="height" value="0.04278" units="cm"/>
      <inkml:brushProperty name="color" value="#E71224"/>
    </inkml:brush>
  </inkml:definitions>
  <inkml:trace contextRef="#ctx0" brushRef="#br0">14 1 7944,'-9'0'886,"4"0"1,12 0 0,9 1-947,2 2 0,4-2 0,1 3 0,1-1-157,1 0 0,-1 0 1,0-2-1283,2 2 763,0-2 736,2 4 0,-1-1 0,1 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910"/>
    </inkml:context>
    <inkml:brush xml:id="br0">
      <inkml:brushProperty name="width" value="0.04278" units="cm"/>
      <inkml:brushProperty name="height" value="0.04278" units="cm"/>
      <inkml:brushProperty name="color" value="#E71224"/>
    </inkml:brush>
  </inkml:definitions>
  <inkml:trace contextRef="#ctx0" brushRef="#br0">37 176 7946,'1'-13'0,"2"0"0,0-1 215,-1-3 0,-1 1 0,-1 1 0,0 1 226,0 1 1,0 3 0,0-2 0,0 1 701,0 2-904,0 0-58,0 4 0,-1 1-149,-2 4 1,2 4-1,-4 2 1,2 3-30,0 3 0,-1 3 1,2 3-1,-2 1 88,-1-1 0,3 3 0,-2 2 0,1-1-61,0 1 1,0 1 0,3-2 0,0-2-203,0 0 0,0-2 1,0 0-1,1-2-501,2-1 0,2-3-294,4 0 716,0-2 0,0-5 0,1-2-1183,-1-2 996,-4-5 1,2-1 437,-4-4 0,0-4 0,-3-2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657"/>
    </inkml:context>
    <inkml:brush xml:id="br0">
      <inkml:brushProperty name="width" value="0.04278" units="cm"/>
      <inkml:brushProperty name="height" value="0.04278" units="cm"/>
      <inkml:brushProperty name="color" value="#E71224"/>
    </inkml:brush>
  </inkml:definitions>
  <inkml:trace contextRef="#ctx0" brushRef="#br0">1 61 7925,'0'-5'2070,"0"0"-2027,0 2 0,1-1 0,1-4-339,1 2 0,3 3 0,-2-2 189,1 1 0,-1-2 135,2 3 1,-4-1 131,1 1-69,-2 2 1,-4 1 0,-1 5 0,-1 1 21,-3 0 1,3 0-36,-1 3-32,4 1 1,-2-1-130,4 0 39,0 0 0,1-1-609,2-1 416,2 1 0,5-7 0,3 2 0,2-2-708,2-1 945,2-4 0,3-1 0,2-5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257"/>
    </inkml:context>
    <inkml:brush xml:id="br0">
      <inkml:brushProperty name="width" value="0.04278" units="cm"/>
      <inkml:brushProperty name="height" value="0.04278" units="cm"/>
      <inkml:brushProperty name="color" value="#E71224"/>
    </inkml:brush>
  </inkml:definitions>
  <inkml:trace contextRef="#ctx0" brushRef="#br0">19 1 8374,'-6'0'747,"2"1"1,4 2-978,0 3 1,0 2 0,0 2 0,0 1-33,0 2 262,-4 3 0,3-2 0,-3 5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834"/>
    </inkml:context>
    <inkml:brush xml:id="br0">
      <inkml:brushProperty name="width" value="0.04278" units="cm"/>
      <inkml:brushProperty name="height" value="0.04278" units="cm"/>
      <inkml:brushProperty name="color" value="#E71224"/>
    </inkml:brush>
  </inkml:definitions>
  <inkml:trace contextRef="#ctx0" brushRef="#br0">36 10 8218,'-9'0'0,"0"-1"0,2-1 1439,1-1-1493,4 0 0,-1 3 0,7 1 54,5 2 0,1 2 0,3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2.345"/>
    </inkml:context>
    <inkml:brush xml:id="br0">
      <inkml:brushProperty name="width" value="0.04278" units="cm"/>
      <inkml:brushProperty name="height" value="0.04278" units="cm"/>
      <inkml:brushProperty name="color" value="#E71224"/>
    </inkml:brush>
  </inkml:definitions>
  <inkml:trace contextRef="#ctx0" brushRef="#br0">93 343 8915,'-6'-7'332,"3"1"1,5 0-1,2-3-215,2 0 0,-1 0 0,2-2 0,-1 2 0,1 0 0,-2 1 0,1 1 0,2 0-112,1 0 1,-3-1 0,0 0-127,1 2 98,5-2 0,-1 2 0,1-2-65,-2 2 113,3-2 1,-1 3 0,3-3 135,1 2-106,2-7 0,0 9 0,1-7 0,0 0 82,3 0 0,-3 1 0,2 1 1,-2 2-48,-3 1 0,-3 3 0,-3-2 0,-1 1-50,0 1 1,0-1 0,0 1-74,1 1 0,-4 1 0,0 1 0,1 0-72,1 0 0,5 0 0,0 0 0,1 0 30,3 0 1,-3-1 0,1-1 232,2-1-104,0 0 1,1 2 0,1-1 214,-1-1-158,-4 0 1,4 3 0,-5 0-136,1 0 62,2 0 0,-2 0 0,-1 0-14,1 0-21,-4 0 1,4 0 0,-3 1-1,3 1-64,0 1 1,-3 0 0,3-2 0,-2 1 72,0 1 0,3 0 1,-2-3-1,-2 0 79,-1 0 1,-1 0-1,1 0 1,-1 0 22,1 0 1,-1 0 0,0 0-38,1 0 1,-1 0 1,0 0-22,-4 4 0,2-2-120,-4 5 100,0-5 0,1 6-146,-1-2 131,0-2 0,0 1-43,0-1 66,4-3 1,-3 4 0,3-3 0,-1 1 68,1-1 0,2-1 0,0-1 0,0 0-34,0 0 0,0 0 0,1 0-59,-1 0 1,0 0 0,-1 1-106,-2 3 1,2-2-30,-5 4 1,3 0 103,-3 3-8,0-4 0,-3 3 196,0-1-77,0 1 0,0-2 117,0 0-190,0 0 1,1 0 287,2 0-214,-2-4 0,4 4 4,-2-3 1,-1-2-117,4 2-437,-4-2 150,3-1 0,-5 1 262,0 2 161,0-2-176,4 7 1,-3-6 148,2 4-12,-2-4 0,-1 3 115,0-2-154,0-2 1,1 5-35,2-3-25,-2-2 0,3 7 9,-4-2 1,0-1-1,0 1 1,0 2-8,0 1 0,0 0 0,0 0 0,0 0 9,0 0 1,0 1-1,0 0 1,-1 1 48,-2 1 1,2 1 0,-3-4 0,1 0 78,0 0 1,-2 0 0,2 1 29,-3-1-123,2 0 1,-4-3 0,3 0-58,0 1 57,-3 3 1,2-4 0,-3 0 45,0 1-58,-4 1 0,2-2 0,-4 0 0,1 2 1,0 0 0,-2-2 1,-1 0-1,1 1-16,0 1 0,1 1 0,-5-2 0,0-1 16,-3 1 0,1-2 1,2 0-1,-3 0 8,0 0 0,1-1 0,-1 1 0,-1-1-12,0-2 0,4-1 1,-1-1-4,1 0 0,-2 0 0,1 0 0,0 0 60,1 0-59,6 0 1,-3-3-1,1-1 31,-1-1-35,-2 3 0,1-6 0,0 4-15,-1-1 2,1 3 1,-1-3 0,1 3 0,-1-1-9,-3 1 0,4-2 0,-3 0 0,1 0 22,0-1 1,1-1-1,1 2 1,-1-1 8,1-2 0,-2-1 0,0-1 0,-3-1-27,0 1 1,-2-1 0,-1-1 0,-1-4-26,3 1 1,6 3 0,0-2 0,2 0-39,1 1 1,2 0-1,5 2-475,2-3 357,2-1 1,4-2 0,1-2-1333,2-1 1119,10-7 0,7 2 0,12-7-1832,5-3 1559,9-6 1,5 3 668,4-4 0,0 3 0,1 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690"/>
    </inkml:context>
    <inkml:brush xml:id="br0">
      <inkml:brushProperty name="width" value="0.04278" units="cm"/>
      <inkml:brushProperty name="height" value="0.04278" units="cm"/>
      <inkml:brushProperty name="color" value="#E71224"/>
    </inkml:brush>
  </inkml:definitions>
  <inkml:trace contextRef="#ctx0" brushRef="#br0">0 101 7932,'0'-9'881,"0"0"0,0 3 0,0 0-943,0-1 1,0-2 0,0 0 0,0 0-1603,0 0 1664,0 0 0,4-1 0,1 1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451"/>
    </inkml:context>
    <inkml:brush xml:id="br0">
      <inkml:brushProperty name="width" value="0.04278" units="cm"/>
      <inkml:brushProperty name="height" value="0.04278" units="cm"/>
      <inkml:brushProperty name="color" value="#E71224"/>
    </inkml:brush>
  </inkml:definitions>
  <inkml:trace contextRef="#ctx0" brushRef="#br0">28 38 8029,'-6'-9'0,"1"2"1579,1 1-789,-4 4-1543,7-6 338,-3 7 1,5-3 0,1 5 414,2 2 0,3 2 0,-2 4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284"/>
    </inkml:context>
    <inkml:brush xml:id="br0">
      <inkml:brushProperty name="width" value="0.04278" units="cm"/>
      <inkml:brushProperty name="height" value="0.04278" units="cm"/>
      <inkml:brushProperty name="color" value="#E71224"/>
    </inkml:brush>
  </inkml:definitions>
  <inkml:trace contextRef="#ctx0" brushRef="#br0">10 84 9810,'-6'-9'339,"3"-1"1,2 4 0,2 1 0,1 0-699,2 0 0,2 2 0,-3-3 1,0-1 358,1-2 0,1 0 0,4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024"/>
    </inkml:context>
    <inkml:brush xml:id="br0">
      <inkml:brushProperty name="width" value="0.04278" units="cm"/>
      <inkml:brushProperty name="height" value="0.04278" units="cm"/>
      <inkml:brushProperty name="color" value="#E71224"/>
    </inkml:brush>
  </inkml:definitions>
  <inkml:trace contextRef="#ctx0" brushRef="#br0">10 10 7832,'-6'-4'-826,"2"3"826,4-3 0,4 8 0,2 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851"/>
    </inkml:context>
    <inkml:brush xml:id="br0">
      <inkml:brushProperty name="width" value="0.04278" units="cm"/>
      <inkml:brushProperty name="height" value="0.04278" units="cm"/>
      <inkml:brushProperty name="color" value="#E71224"/>
    </inkml:brush>
  </inkml:definitions>
  <inkml:trace contextRef="#ctx0" brushRef="#br0">1 83 7892,'0'-9'451,"0"4"0,0-4 1,0 3-438,0-2 0,0 2 0,0 0 0,0-1-14,0-2 0,0 0 0,0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524"/>
    </inkml:context>
    <inkml:brush xml:id="br0">
      <inkml:brushProperty name="width" value="0.04278" units="cm"/>
      <inkml:brushProperty name="height" value="0.04278" units="cm"/>
      <inkml:brushProperty name="color" value="#E71224"/>
    </inkml:brush>
  </inkml:definitions>
  <inkml:trace contextRef="#ctx0" brushRef="#br0">28 0 7294,'0'9'324,"0"-3"0,0 0-503,0 2 44,0-4 1,0 7 0,0-2-437,0 1 306,-4 1 265,-1-2 0,-4 4 0,0 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230"/>
    </inkml:context>
    <inkml:brush xml:id="br0">
      <inkml:brushProperty name="width" value="0.04278" units="cm"/>
      <inkml:brushProperty name="height" value="0.04278" units="cm"/>
      <inkml:brushProperty name="color" value="#E71224"/>
    </inkml:brush>
  </inkml:definitions>
  <inkml:trace contextRef="#ctx0" brushRef="#br0">24 28 7884,'-9'-4'-231,"0"-2"213,4-2 0,5 3 0,6 2 18,2 2 0,1 1 0,0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091"/>
    </inkml:context>
    <inkml:brush xml:id="br0">
      <inkml:brushProperty name="width" value="0.04278" units="cm"/>
      <inkml:brushProperty name="height" value="0.04278" units="cm"/>
      <inkml:brushProperty name="color" value="#E71224"/>
    </inkml:brush>
  </inkml:definitions>
  <inkml:trace contextRef="#ctx0" brushRef="#br0">47 101 7904,'-6'-3'226,"-1"0"1,4-4 114,-3 1 1,4-2 0,-2 0-669,0 1 1,3-1-1,-2 2-752,2-2 1079,1-1 0,-4-4 0,-1-2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732"/>
    </inkml:context>
    <inkml:brush xml:id="br0">
      <inkml:brushProperty name="width" value="0.04278" units="cm"/>
      <inkml:brushProperty name="height" value="0.04278" units="cm"/>
      <inkml:brushProperty name="color" value="#E71224"/>
    </inkml:brush>
  </inkml:definitions>
  <inkml:trace contextRef="#ctx0" brushRef="#br0">1 43 7933,'0'-10'86,"0"1"598,0 0 1,0 3-1664,0 0 979,0 4 0,0 2 0,0 5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568"/>
    </inkml:context>
    <inkml:brush xml:id="br0">
      <inkml:brushProperty name="width" value="0.04278" units="cm"/>
      <inkml:brushProperty name="height" value="0.04278" units="cm"/>
      <inkml:brushProperty name="color" value="#E71224"/>
    </inkml:brush>
  </inkml:definitions>
  <inkml:trace contextRef="#ctx0" brushRef="#br0">37 74 7939,'-8'-4'0,"1"-1"0,2-1 0,0 0 0,1 3 0,2-3-1,-1-1 1,0 1 0,3 0 0,0-1 0,4-1 0,1-1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368"/>
    </inkml:context>
    <inkml:brush xml:id="br0">
      <inkml:brushProperty name="width" value="0.04278" units="cm"/>
      <inkml:brushProperty name="height" value="0.04278" units="cm"/>
      <inkml:brushProperty name="color" value="#E71224"/>
    </inkml:brush>
  </inkml:definitions>
  <inkml:trace contextRef="#ctx0" brushRef="#br0">120 228 8087,'-3'-7'638,"0"1"0,-2 3 0,2-2-277,-3 0 1,1-1-1,-1 3-183,-1 1-21,3-3 1,-4 3 0,1-4-180,-1 2 22,-1 1 0,3-2 0,0-1-104,-1-2 73,-2 3 0,3-3 0,1 1-70,1-2 64,1 0 1,3 0 0,0 0-140,0-2 1,4 2-1,2 1 1,2 1-27,2 0 1,2 2 0,1-2-1,0 0-249,1 0 0,2 0 0,-2 0 451,1 4 0,2-2 0,-3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223"/>
    </inkml:context>
    <inkml:brush xml:id="br0">
      <inkml:brushProperty name="width" value="0.04278" units="cm"/>
      <inkml:brushProperty name="height" value="0.04278" units="cm"/>
      <inkml:brushProperty name="color" value="#E71224"/>
    </inkml:brush>
  </inkml:definitions>
  <inkml:trace contextRef="#ctx0" brushRef="#br0">29 1 7927,'0'5'-36,"0"0"1,0-2-10,0 3 1,0 2-1,0 2 1,0-1-7,0 0 0,-4 3 0,1 2 0,0-1-258,-1 0 309,3 4 0,-7-7 0,3 3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914"/>
    </inkml:context>
    <inkml:brush xml:id="br0">
      <inkml:brushProperty name="width" value="0.04278" units="cm"/>
      <inkml:brushProperty name="height" value="0.04278" units="cm"/>
      <inkml:brushProperty name="color" value="#E71224"/>
    </inkml:brush>
  </inkml:definitions>
  <inkml:trace contextRef="#ctx0" brushRef="#br0">19 28 8170,'-6'-3'0,"1"-1"391,1-1 1,1 2-1239,3-4 1,1 5 846,2-1 0,2 2 0,4 1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766"/>
    </inkml:context>
    <inkml:brush xml:id="br0">
      <inkml:brushProperty name="width" value="0.04278" units="cm"/>
      <inkml:brushProperty name="height" value="0.04278" units="cm"/>
      <inkml:brushProperty name="color" value="#E71224"/>
    </inkml:brush>
  </inkml:definitions>
  <inkml:trace contextRef="#ctx0" brushRef="#br0">28 65 7965,'-6'-3'1186,"0"0"-208,4 0-881,-2-1 0,4-1-1198,0-4 1,0-1 1100,0 1 0,-4 0 0,-1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491"/>
    </inkml:context>
    <inkml:brush xml:id="br0">
      <inkml:brushProperty name="width" value="0.04278" units="cm"/>
      <inkml:brushProperty name="height" value="0.04278" units="cm"/>
      <inkml:brushProperty name="color" value="#E71224"/>
    </inkml:brush>
  </inkml:definitions>
  <inkml:trace contextRef="#ctx0" brushRef="#br0">110 65 7919,'-3'-6'-5,"0"0"0,-1 3 232,1-4 0,2 1 315,-2-3-201,2 0 49,1 0-87,0 4-123,0 1 0,-1 4-191,-2 0-13,2 0 1,-8 5 0,3 4 0,-2 5 30,-1 4 1,0 4-1,-1 3 1,1 1-74,0 2 1,3 0 0,1 2 0,1 2-209,2 0 0,5-3 0,4-1 0,4-6-626,4-2 900,7-6 0,6 3 0,4-2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986"/>
    </inkml:context>
    <inkml:brush xml:id="br0">
      <inkml:brushProperty name="width" value="0.04278" units="cm"/>
      <inkml:brushProperty name="height" value="0.04278" units="cm"/>
      <inkml:brushProperty name="color" value="#E71224"/>
    </inkml:brush>
  </inkml:definitions>
  <inkml:trace contextRef="#ctx0" brushRef="#br0">0 110 7936,'0'-5'464,"2"0"-340,1 2-101,2 2 1,4-8 0,0 4 63,0 0 1,1-3 0,-2 2-39,-2-2 6,2 2 0,-4-2 0,3 2 6,-1-2 1,-4 2-127,2 0 1,-3 3 0,-3-2 24,-1 0 1,1 3 0,-4 5 103,-1 4 0,0-2 0,0 1 0,1 1 164,-2 1 0,3 1 0,0 1 1,0-1 45,0 0 1,3 1 0,-1 1-158,2 2-85,1-1 1,0-3 0,0 0-573,0 1 385,4-1 1,4-1 0,5-1 0,2-2-116,1-1 1,2 3 0,0-4 0,-1-2 269,-1-3 0,5-4 0,-1-3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636"/>
    </inkml:context>
    <inkml:brush xml:id="br0">
      <inkml:brushProperty name="width" value="0.04278" units="cm"/>
      <inkml:brushProperty name="height" value="0.04278" units="cm"/>
      <inkml:brushProperty name="color" value="#E71224"/>
    </inkml:brush>
  </inkml:definitions>
  <inkml:trace contextRef="#ctx0" brushRef="#br0">175 28 7936,'-4'-6'0,"-2"1"319,-2 1-138,3 1 0,0 0 0,2 0 92,-3 1 1,-3 1-612,0 1 0,0 0 1,0 1 83,0 2 1,-1-1 0,1 3 0,1 0 87,2 0 0,-2-2 0,2 2 1,-3 1 27,0-1 0,3-2 0,0 3 68,-1 1 0,3-2 172,1 1-56,2-4 0,2 2 1,1-3 276,1 2-218,8-1 1,-5 2 0,6-3 241,-1 2-213,-2-2 0,1 3 0,1-3 0,2 1-13,-2 1 0,-1 1 1,-1-2-1,0 2-63,1 1 0,-1-2-91,0 3 0,-3 1 0,-1 2-27,-1 0 1,-5 0 0,-5 0 0,-2 1-114,-1-1 0,0 0 0,-1 0-149,1 0 1,0 0-1,1-2 322,2-1 0,-2 0 0,2 3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252"/>
    </inkml:context>
    <inkml:brush xml:id="br0">
      <inkml:brushProperty name="width" value="0.04278" units="cm"/>
      <inkml:brushProperty name="height" value="0.04278" units="cm"/>
      <inkml:brushProperty name="color" value="#E71224"/>
    </inkml:brush>
  </inkml:definitions>
  <inkml:trace contextRef="#ctx0" brushRef="#br0">19 0 7862,'-9'0'1327,"4"1"-1183,2 2 0,2 4 0,1 4 1,0 2-155,0 1 1,4-1-1,2 2 1,2 0-147,1 0 1,0 1-1,2-4 1,0 0-34,1-2 0,1-1 0,-1-1 93,0-2 56,0-2 0,0-5 0,1-1 20,-2-1 44,-5-4 0,1 1 0,-4-5 0,0-1 139,1 0 0,-2-1 0,1 1 1,-2 0 59,-1 2 1,-1 1 0,-1 0 0,-2 0-148,2-1 0,0 1 1,0 0-43,-1 0 1,-1 4-1,2 1-297,-1 0 156,0 2 1,3 2 242,0 7-90,0 1 0,3 1 1,1 0 116,1 0-169,-3 1 1,6-1-1,-1 0 1,0 0-168,-1 0 0,2 1 0,-2-1 0,2 0-147,2 0 1,-1 0-1,1 1 1,1-2 319,2-2 0,-1 2 0,-3-3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7.624"/>
    </inkml:context>
    <inkml:brush xml:id="br0">
      <inkml:brushProperty name="width" value="0.04278" units="cm"/>
      <inkml:brushProperty name="height" value="0.04278" units="cm"/>
      <inkml:brushProperty name="color" value="#E71224"/>
    </inkml:brush>
  </inkml:definitions>
  <inkml:trace contextRef="#ctx0" brushRef="#br0">120 37 7939,'-1'-8'232,"-1"1"1157,-1 1-539,0 4-1014,3-6-11,0 7 1,-4-3 3,-2 4 1,0 0 0,0 1-242,-1 2 328,-1-2 1,-1 6 0,1-3 0,0 0-12,2 0 0,0 3 0,-3-2 4,0 1 55,4 2 0,-3-6 1,5 4 12,1 1 1,1-2 95,1 1 1,4-4 0,3 2 0,1-1 37,1 1 1,1 0 0,1-2-1,3 1 89,0-1 0,-3 2 1,2 0-1,-3 1 166,-1 2 1,0-2-1,0 1-226,1 2 0,-5 0 0,-2 1-226,-2 0 22,-1 0 1,-1 1 0,-2-1 0,-2 0-380,-1 0 0,-2-3 0,3 1-1031,0 0 768,-3-3 706,7 0 0,-7 0 0,3 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7.241"/>
    </inkml:context>
    <inkml:brush xml:id="br0">
      <inkml:brushProperty name="width" value="0.04278" units="cm"/>
      <inkml:brushProperty name="height" value="0.04278" units="cm"/>
      <inkml:brushProperty name="color" value="#E71224"/>
    </inkml:brush>
  </inkml:definitions>
  <inkml:trace contextRef="#ctx0" brushRef="#br0">37 323 9882,'-5'-9'929,"2"0"0,2-1 0,1 1-828,0 0 0,-1-1 0,-1-1 1,-1-3-229,1 0 0,0-1 0,1-5 0,-1 0-14,-1-2 1,0 1-1,3 2 1,0 2-16,0 2 1,0-2 0,0 5 0,0 1 24,0 1 0,0 3 0,1 2 0,1 0 6,1 0 0,5 3 1,-2-1-265,2 2 327,1 1 1,0 0 0,1 0-1,-1 0-103,0 0 1,0 0 0,0 0-263,1 0 387,-5 0 1,-1 4 0,-4 2 89,0 2 1,-4 2 0,-4-1 0,-2 0-122,-2 0 1,0 3 0,1 2 0,0-1-240,-1 0 0,1 0 0,4-4 0,0 0-770,0 0 1080,3 5 0,0-4 0,4 3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904"/>
    </inkml:context>
    <inkml:brush xml:id="br0">
      <inkml:brushProperty name="width" value="0.04278" units="cm"/>
      <inkml:brushProperty name="height" value="0.04278" units="cm"/>
      <inkml:brushProperty name="color" value="#E71224"/>
    </inkml:brush>
  </inkml:definitions>
  <inkml:trace contextRef="#ctx0" brushRef="#br0">102 74 7818,'-9'-4'205,"0"-2"1,3-1-1,0 0 1,1 1 240,0-1 1,3 1-1,-2 1 1,1 0-352,0 0 1,-1 2-327,1-3 0,1 4 0,-4-1-55,-2 2 1,4 2 0,0 2-127,0 3 278,3 2 1,-6 1 0,4 1 242,1-1-57,1 0 0,1-3 0,0 0 117,0 1-80,0 2 1,3-3 0,1-1-1,1-1-27,2-2 1,1 2-1,2-1-32,-1-1 1,-3-1 0,0-1-51,1 0 1,0-4-49,0-2 0,0-2-116,-4-1 1,0-1 35,-3 1 0,-1 1 7,-2 2 83,2 2 0,-3 3 218,4-2-51,0 2 1,0-2-49,0 6 1,4 2-1,1 4 1,1 0-307,0 0 1,0 2 0,3 0 0,1 2 244,-1 2 0,4 0 0,1 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951"/>
    </inkml:context>
    <inkml:brush xml:id="br0">
      <inkml:brushProperty name="width" value="0.04278" units="cm"/>
      <inkml:brushProperty name="height" value="0.04278" units="cm"/>
      <inkml:brushProperty name="color" value="#E71224"/>
    </inkml:brush>
  </inkml:definitions>
  <inkml:trace contextRef="#ctx0" brushRef="#br0">78 19 8052,'-4'-5'-79,"2"0"254,-1 2 65,2 2 0,-3-3-167,-2 4 1,-1 0-1,1 1 20,-1 2 0,-1 2 0,1 4 16,1 0-81,4 5 0,-7-4 1,6 3-1,1 0-126,1-1 0,1 0 0,0-3 0,1 1-211,2-1 0,5-1 0,4-2 309,4-3 0,3 2 0,0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527"/>
    </inkml:context>
    <inkml:brush xml:id="br0">
      <inkml:brushProperty name="width" value="0.04278" units="cm"/>
      <inkml:brushProperty name="height" value="0.04278" units="cm"/>
      <inkml:brushProperty name="color" value="#E71224"/>
    </inkml:brush>
  </inkml:definitions>
  <inkml:trace contextRef="#ctx0" brushRef="#br0">56 263 8011,'-5'-9'0,"1"-1"0,1-1 334,0-2 1,0 1 0,3 2-1,0-1 203,0-2 0,0 0 0,0 1 0,0-3-490,0-3 1,3 0-1,0-1-450,-1 1 381,-1 4 0,-2-2 1,-1 6-30,-1 2 38,-4 5 1,5-4 0,-3 5-505,0 3 383,-2 3 1,5 8-1,-3 2 1,1 3 81,2 2 0,1 3 1,1-2-1,1 1 169,2 0 0,2-1 1,4 1-1,1 0-103,-1 0 0,-3-2 1,0-1-1,1-2 3,1-1 1,1 0-1,-2 0 1,-2-3-75,-1-2 0,3 0 0,-2-1-265,0 0-59,3-4 352,-7-1 1,5-5 0,-4-2-300,1-3 278,0 2 0,0-4 0,1 2-303,1-3 334,-3 0 1,3 0 0,-3 0 158,1 0 1,3-1 0,-2 1 95,-2 0 0,-1 3 1,0 1 93,2 1-455,-2-3 1,6 7-1,-3-2-179,1 5 1,-2 4 0,3-1-1,1 2-499,2 1 1,3-3 802,0 0 0,5 1 0,-3 2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069"/>
    </inkml:context>
    <inkml:brush xml:id="br0">
      <inkml:brushProperty name="width" value="0.04278" units="cm"/>
      <inkml:brushProperty name="height" value="0.04278" units="cm"/>
      <inkml:brushProperty name="color" value="#E71224"/>
    </inkml:brush>
  </inkml:definitions>
  <inkml:trace contextRef="#ctx0" brushRef="#br0">0 111 9597,'9'0'185,"1"-1"0,-1-1 0,0-2-280,0-1 0,0 2 0,1-3-415,-1-2 429,0 4 1,-3-4 0,0 2-172,1-2 132,-2 3 0,-1-3 91,-4 1-53,0-1 0,-1 3 0,-2 2-103,-4 2 0,2 1 0,0 1 84,1 2 1,1-1 0,3 4 88,0 1 0,4 2 0,2-1 0,2-1 73,2-1 0,-1 0 1,0 3-1,1 1 121,3-1 1,-2-3 0,3 0 0,-1 1-20,-1 1 0,-2-1 0,-1-2 276,0-1-208,1 3 0,-4-6 522,0 2-48,-4-2-62,2-1-503,-8 0 1,2-3 0,-4-1 0,-2-1-31,0-2 1,2-1 0,0 0-235,-1-1 1,-1-1-1,0-5 1,1 2-72,4 3 0,1 1 0,0 0 0,-1-1-182,1 1 0,1 3 1,2 1-1,1 0-183,1 0 1,4 3 0,0-1 0,1 2 559,1 1 0,4 0 0,2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5.558"/>
    </inkml:context>
    <inkml:brush xml:id="br0">
      <inkml:brushProperty name="width" value="0.04278" units="cm"/>
      <inkml:brushProperty name="height" value="0.04278" units="cm"/>
      <inkml:brushProperty name="color" value="#E71224"/>
    </inkml:brush>
  </inkml:definitions>
  <inkml:trace contextRef="#ctx0" brushRef="#br0">139 359 13596,'-3'-6'187,"0"0"-39,1-1-68,-3-1 0,-1-5 0,-3-3-464,0-1 147,0-2 1,-1-3 0,-2-3 0,0-2-157,1-4 0,-1 2 0,1 0 0,3 3 160,0 5 0,4 2 0,1 4 148,2 3 0,2 6 0,2 3 0,3 2 41,2 1 1,2 0 0,3 0 0,2 0 11,2 0 1,2 0-1,-1 0 1,1 0-133,-1 0 0,-1 0 0,0 0-298,-2 0 391,-4 0 0,0 3 0,-6 1 118,-1 1-121,-1-3 0,-3 6 0,-2-2 143,-4 2-83,0 6 1,-12 0 0,3 3 0,-3 0-42,0-2 1,3 0 0,0 3-1,2-2-615,2-1 670,1-3 0,-4 5 0,0-3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686"/>
    </inkml:context>
    <inkml:brush xml:id="br0">
      <inkml:brushProperty name="width" value="0.04278" units="cm"/>
      <inkml:brushProperty name="height" value="0.04278" units="cm"/>
      <inkml:brushProperty name="color" value="#E71224"/>
    </inkml:brush>
  </inkml:definitions>
  <inkml:trace contextRef="#ctx0" brushRef="#br0">0 119 9970,'11'-6'-148,"-5"-1"0,-1 3 0,0 0 97,1 0 1,-3-3 0,3 3 87,3-2-36,-5 0 1,1-2 0,-3 1 0,2 0 33,-2-1 0,0 3 0,0-1-38,1-1-39,0 3 1,-4-5-98,-2 3 0,-2 3 0,-5 3-28,0 5 1,1 3 0,2 2-1,1 0 116,2 3 1,-2-2 0,3 2-1,1 0-10,1 0 1,1 2-1,1-1 1,2 0-86,3 0 1,3-2-1,0-3 1,3 2 145,0-2 0,3 0 0,4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020"/>
    </inkml:context>
    <inkml:brush xml:id="br0">
      <inkml:brushProperty name="width" value="0.04278" units="cm"/>
      <inkml:brushProperty name="height" value="0.04278" units="cm"/>
      <inkml:brushProperty name="color" value="#E71224"/>
    </inkml:brush>
  </inkml:definitions>
  <inkml:trace contextRef="#ctx0" brushRef="#br0">37 1 8189,'-9'0'206,"0"0"243,0 0-458,4 0-8,0 0 1,8 0 146,3 0-131,0 0 0,8 0 1,-2 0-1,4 0-369,1 0 0,2 0 1,0 0 369,2 0 0,3 0 0,4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0.725"/>
    </inkml:context>
    <inkml:brush xml:id="br0">
      <inkml:brushProperty name="width" value="0.04296" units="cm"/>
      <inkml:brushProperty name="height" value="0.04296" units="cm"/>
      <inkml:brushProperty name="color" value="#E71224"/>
    </inkml:brush>
  </inkml:definitions>
  <inkml:trace contextRef="#ctx0" brushRef="#br0">138 64 8209,'-6'-10'318,"0"0"745,3 3-411,2-2-206,-4 8 0,5-9 8,0 9 87,0-4-75,0 1-53,0 2-480,0-2-267,0 4 1,-5 1 0,-1 2 0,-1 5-22,0 1 0,-1 5 0,-5 1 0,-1 1 60,1-1 0,5 3 1,1-4-1,0-1 13,1-2 1,-3 0 116,6 0 563,-1-1-158,4-4 65,0-1-168,5-5 1,1 0 38,5 0-152,-6 0 0,5 0 0,-3 0-30,2 0 1,-2 3 0,0 2-329,2 1 0,0-3 110,2 4 0,-2 0 0,-1 4 27,-1 1 0,-4-2 0,0 2 0,-3 1-155,-3 1 1,-3 4 351,-5-4 0,-4 5 0,-1-3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0.458"/>
    </inkml:context>
    <inkml:brush xml:id="br0">
      <inkml:brushProperty name="width" value="0.04278" units="cm"/>
      <inkml:brushProperty name="height" value="0.04278" units="cm"/>
      <inkml:brushProperty name="color" value="#E71224"/>
    </inkml:brush>
  </inkml:definitions>
  <inkml:trace contextRef="#ctx0" brushRef="#br0">1 13 7617,'7'0'-426,"-1"0"0,-6-6 1,0-1-1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970"/>
    </inkml:context>
    <inkml:brush xml:id="br0">
      <inkml:brushProperty name="width" value="0.04278" units="cm"/>
      <inkml:brushProperty name="height" value="0.04278" units="cm"/>
      <inkml:brushProperty name="color" value="#E71224"/>
    </inkml:brush>
  </inkml:definitions>
  <inkml:trace contextRef="#ctx0" brushRef="#br0">9 149 8063,'4'-6'-351,"-1"-1"229,0 5 1,1-3 8,-1 2 0,3 0 185,-3-3 1,0 3-30,-3-3 0,-1 4 0,-1 0 11,-1 4 0,-3 0 1,2 4 130,-2 1 1,3 2 0,-3 0-3,2 1 1,1-1 281,3 0-166,0-4 0,1 2-72,2-4 0,-1 1 0,5-4-147,1 0 0,-1-2 1,0-1-1,-2-3-20,-1-2 1,2-1 0,-3 0 0,-1-2 90,0-1 0,-2 1 0,0-2 0,-2 0-81,-1 1 1,1-1-1,-4 2 1,0-3-16,1 3 1,-2 4-1,3 2 1,-1 0-63,1 0 0,-1 3-422,2-2 316,2 8 1,-3-2-1,5 4-284,2 1 369,2 1 1,5 4 0,0 2-436,-1-3 232,0-1 0,6 2 1,-1 0-881,0-4 878,5 1 1,-5-4-1,5 4 1,0-2 232,-1 0 0,2-5 0,-2 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268"/>
    </inkml:context>
    <inkml:brush xml:id="br0">
      <inkml:brushProperty name="width" value="0.04278" units="cm"/>
      <inkml:brushProperty name="height" value="0.04278" units="cm"/>
      <inkml:brushProperty name="color" value="#E71224"/>
    </inkml:brush>
  </inkml:definitions>
  <inkml:trace contextRef="#ctx0" brushRef="#br0">67 45 8161,'0'-9'0,"0"0"273,0-1 0,0 4-191,0-1 0,-4 5 0,-2 0-111,-4 4 1,2 3 0,1 6-1,1 1-10,-1 0 0,1 0 1,1-1-1,0-2 52,3 0 0,1 3 1,2 2-67,2-3 1,0-5-1,3-2-173,2 0 139,4-3 0,-2 4 0,5-5-312,-2 0 248,-3-5 0,4 3 0,-4-3 1,-2 0 0,-2 0 0,2-1 0,-5-3 74,-1-2 1,-1 5 0,-2 0 16,-2-1 0,-3 3 1,-3 1 58,0 2 0,-1-3 0,0-3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0.268"/>
    </inkml:context>
    <inkml:brush xml:id="br0">
      <inkml:brushProperty name="width" value="0.04278" units="cm"/>
      <inkml:brushProperty name="height" value="0.04278" units="cm"/>
      <inkml:brushProperty name="color" value="#E71224"/>
    </inkml:brush>
  </inkml:definitions>
  <inkml:trace contextRef="#ctx0" brushRef="#br0">1 57 8063,'0'-9'0,"3"0"0,0-1 0,0 4 0,-2 0 0,2 2 0,-2 0 0,3 2 1023,1-1 1,0 0-388,5 3 0,-1 0 0,0 0-697,1 0 1,-1 0 0,0 1-36,-3 2 0,-1-1 0,-2 4-356,0 2 236,0-4 0,0 5-458,0-3 341,0 2 0,-3 1-639,0 1 438,0-1 0,3 1 534,0-1 0,0 5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618"/>
    </inkml:context>
    <inkml:brush xml:id="br0">
      <inkml:brushProperty name="width" value="0.04278" units="cm"/>
      <inkml:brushProperty name="height" value="0.04278" units="cm"/>
      <inkml:brushProperty name="color" value="#E71224"/>
    </inkml:brush>
  </inkml:definitions>
  <inkml:trace contextRef="#ctx0" brushRef="#br0">67 97 8189,'0'-10'244,"-3"3"1,0 1-1,1-1 147,1-2 0,-2 3 0,0 0-392,1-2 1,-2-1 0,-1 1-280,-1 2 0,3-2 171,-3 5 1,3 0 5,-3 3-43,3 4 1,-4 1 154,4 5-3,0 3 0,3-4 1,0 0-1,0-1-5,0 1 0,0 0 0,1 1-67,2 0 0,-1-4 1,3 1-51,0 0 0,2-3-93,-1-1 0,-1-2 30,2-1 0,-1-1 0,1-1 122,-1-1 0,-4-4 98,1 0-104,2-1 1,-3 2 221,1-1-46,-2 4 0,0-4 28,2 4-26,-2 0 73,3 3-149,1 0 0,-4 1 0,3 1 0,-1 2-53,1 1 0,3 1 0,-2 2 0,1-2-84,0 2 0,1-3 1,3 1-1,-1 0-276,1 0 0,-1 2 374,1-5 0,0 4 0,-1-1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845"/>
    </inkml:context>
    <inkml:brush xml:id="br0">
      <inkml:brushProperty name="width" value="0.04278" units="cm"/>
      <inkml:brushProperty name="height" value="0.04278" units="cm"/>
      <inkml:brushProperty name="color" value="#E71224"/>
    </inkml:brush>
  </inkml:definitions>
  <inkml:trace contextRef="#ctx0" brushRef="#br0">37 1 8135,'-9'0'-71,"-1"0"1,4 0 56,0 0 1,4 1 0,-1 2 0,3 2 115,3 0 0,-2 3 0,3-1 164,0 2-238,1 0 1,1 3 0,1 0-166,0 1 91,1 1 0,1-4 1,0 3-366,1 2 281,-1-5 1,0 3 0,1-4-355,2 2 291,-1-2 0,2 0 193,-3 0 0,-1 1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6.751"/>
    </inkml:context>
    <inkml:brush xml:id="br0">
      <inkml:brushProperty name="width" value="0.04278" units="cm"/>
      <inkml:brushProperty name="height" value="0.04278" units="cm"/>
      <inkml:brushProperty name="color" value="#E71224"/>
    </inkml:brush>
  </inkml:definitions>
  <inkml:trace contextRef="#ctx0" brushRef="#br0">10 48 7939,'0'-6'849,"0"2"-498,0 0 1,0 2-476,0-5 66,0 5 1,-1-2 0,-1 5-1,-1 2 56,1 4 0,1 1 1,1 2-1,0 0-45,0 2 0,0 3 1,0 3-1,0-1 22,0-1 1,0 2 0,1-3 0,1-1-168,1-2 0,4 1 144,-1 0 20,2 0 1,2-8-1,0-2 1,0-3 20,2-3 1,-3-2 0,2-6 0,-3-1 154,-1 0 1,0-1 0,-1 2 0,-3-2-33,-2 2 1,2 0 0,0-1 0,-1-1-39,-1 2 1,-1 4 0,-1 2 0,-1 0-42,-1 0 1,-1 3-117,1-1 46,2 1 0,-4 4 1,3 1-1,-1 3 19,1 2 0,1 2 0,1 1 0,0 2 8,0-1 1,4-2 0,2-1 298,2 1-244,6-5 1,-3 2 0,5-4 0,1-1 126,0-1 0,1-1 0,1-1 0,-3-2 7,-1-3 1,-3-2 0,1-2 0,-4 1-73,-3 0 1,-2-2 0,-4-1 0,0 0-54,0 1 0,-5 1 0,-3 0 0,-5 1-361,-2 0 0,3 0 0,-3-1 1,0 0-425,-1 1 0,3 4 1,4 2 726,0 2 0,-1-3 0,0-1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209"/>
    </inkml:context>
    <inkml:brush xml:id="br0">
      <inkml:brushProperty name="width" value="0.04278" units="cm"/>
      <inkml:brushProperty name="height" value="0.04278" units="cm"/>
      <inkml:brushProperty name="color" value="#E71224"/>
    </inkml:brush>
  </inkml:definitions>
  <inkml:trace contextRef="#ctx0" brushRef="#br0">10 101 8197,'-4'-9'-127,"3"0"0,-3 0 0,4 0 0,0-1 218,0 1 1,0 0-1,0 0 225,0 0 1,0 3-260,0-1 6,0 5 0,1-2-218,2 4 133,-2 0 0,6 1 0,-3 2 0,1 3-13,2 3 0,-2 1 0,2 1 0,0 2 7,1 2 0,0 0 0,-1 2 0,-1 2 63,2-1 0,0-4 0,0 4 0,-1-2 40,-1-1 1,-1 2-1,3-3 1,-3 1 119,-1-3 0,2-2 146,-2-1-201,-1 1 93,-3-5-53,0-1-147,0-4 6,0-4 0,-3 2 0,-2-4 1,1 1-9,0 0 1,0 0-1,2-2 1,-2 1-68,2-1 0,1-1 0,1-2 27,0 1 0,0 0 0,0 0-83,0-1 0,1 5-137,2 2 1,3 2 0,3 1 0,1 0-67,-1 0 0,0 4 1,2 1-907,1 1 672,2 2 529,1-3 0,2 8 0,-3 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537"/>
    </inkml:context>
    <inkml:brush xml:id="br0">
      <inkml:brushProperty name="width" value="0.04278" units="cm"/>
      <inkml:brushProperty name="height" value="0.04278" units="cm"/>
      <inkml:brushProperty name="color" value="#E71224"/>
    </inkml:brush>
  </inkml:definitions>
  <inkml:trace contextRef="#ctx0" brushRef="#br0">29 132 8080,'-5'0'1410,"-2"0"-432,4 0-700,2 0 1,-6-1-64,4-2 1,0 1-189,3-5-25,0 1 1,0-3-1,0 0-87,0 0 20,0-2 0,1 2 0,1 0 0,2 1-299,1 2 0,0-2 1,4 2-1,-4-1-415,-1 1 1,3 4-1,-1-1 779,2 2 0,2-3 0,0-1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7.461"/>
    </inkml:context>
    <inkml:brush xml:id="br0">
      <inkml:brushProperty name="width" value="0.04296" units="cm"/>
      <inkml:brushProperty name="height" value="0.04296" units="cm"/>
      <inkml:brushProperty name="color" value="#E71224"/>
    </inkml:brush>
  </inkml:definitions>
  <inkml:trace contextRef="#ctx0" brushRef="#br0">0 93 8184,'5'4'4967,"-1"-3"-4248,-4 3 1,2-5-473,1-2-375,-2-2 1,3-1-1,-4-1 1,1 0-224,2-1 0,-2-1 0,2 0 1,-2-1-649,-1 1 999,0 0 0,0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1.422"/>
    </inkml:context>
    <inkml:brush xml:id="br0">
      <inkml:brushProperty name="width" value="0.04296" units="cm"/>
      <inkml:brushProperty name="height" value="0.04296" units="cm"/>
      <inkml:brushProperty name="color" value="#E71224"/>
    </inkml:brush>
  </inkml:definitions>
  <inkml:trace contextRef="#ctx0" brushRef="#br0">21 239 6898,'-6'0'-181,"2"0"603,4 0 1,-1 0 599,-3 0-486,3 0-84,-4 0 798,5 0 1648,0 0-2866,0-5 0,0-1 0,0-5 0,0 0-3,0-3 0,0 1 0,0-4 0,0 1 18,0-2 1,0 1-1,0-3 1,0 2-3,0 4 1,0-1 0,0 0 0,0 3-550,0 0 1,0 7 314,0 5 1,4 1 0,0 6 242,2 2-108,1 0 0,4 2 0,0 0 107,-1 3-31,1-2 0,-1 3 0,1-4 0,-1 0-27,2-1 1,2 0-1,0-1 1,-1-2-332,-1 1 1,-1 0 0,-1 1 0,1-4-1380,-1 0 1715,1 3 0,-1-2 0,1 5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7.286"/>
    </inkml:context>
    <inkml:brush xml:id="br0">
      <inkml:brushProperty name="width" value="0.04296" units="cm"/>
      <inkml:brushProperty name="height" value="0.04296" units="cm"/>
      <inkml:brushProperty name="color" value="#E71224"/>
    </inkml:brush>
  </inkml:definitions>
  <inkml:trace contextRef="#ctx0" brushRef="#br0">9 93 7848,'-5'-4'1216,"1"2"0,4-5-497,0 0 0,0 2 0,0-1-918,0-1 0,0 2 0,0-1-1096,0-2 826,0 4 0,0-4-1025,0 2 850,0 2 1,0-1 643,0 2 0,0 2 0,0-3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976"/>
    </inkml:context>
    <inkml:brush xml:id="br0">
      <inkml:brushProperty name="width" value="0.04296" units="cm"/>
      <inkml:brushProperty name="height" value="0.04296" units="cm"/>
      <inkml:brushProperty name="color" value="#E71224"/>
    </inkml:brush>
  </inkml:definitions>
  <inkml:trace contextRef="#ctx0" brushRef="#br0">28 203 8042,'0'-9'844,"0"0"0,0 3-63,0 0-356,0 4-1190,0-7 1,-1 8 174,-2-2 0,1 2 616,-4 1 0,4 4 1,-2 3 82,0 1 1,3 1 0,-2 0 208,2 0 0,2 1 0,1-1-194,1 0 1,4-4-1,-1-1 1,2-1-129,1 0 1,-2 0-1,-1-3-83,1 0 66,1 0 0,0-1 0,-1-2 1,-2-3 41,0-2 0,1-4 0,-3-2 242,-1 0-150,-1-1 0,-2-4 0,-2 1 0,-2-1 46,-1 1 1,-2 0-1,2-1 1,-2 2 8,-1 2 1,0 2 0,-1 6 0,1 2 249,0 1 1,3 1-265,0 3 0,4 1 0,-1 2-4,2 3 0,5 2 1,2 1-1,2 1-14,1-1 0,0 3 0,1 1-603,-1 2 346,4 0 0,-3 3 0,4 1-627,-1-1 331,-3 5 1,6-4-1,-2 3 1,0-3-2053,2 0 2469,2-5 0,0 3 0,1-2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555"/>
    </inkml:context>
    <inkml:brush xml:id="br0">
      <inkml:brushProperty name="width" value="0.04296" units="cm"/>
      <inkml:brushProperty name="height" value="0.04296" units="cm"/>
      <inkml:brushProperty name="color" value="#E71224"/>
    </inkml:brush>
  </inkml:definitions>
  <inkml:trace contextRef="#ctx0" brushRef="#br0">10 65 9681,'-5'-4'1801,"1"3"-1758,4-3 0,1 2 1,2-1 0,-1 2 1,3-3-251,-1 0 0,3 2-48,-1-4 1,-1 3 59,2-3 1,-4 4 0,2-2-21,-1 0 0,0 2-330,-1-5 287,-2 5 164,3-2 0,-5 5 115,-2 2 15,2-2 0,-4 7 0,3-4-41,-1 1-79,0 1 0,3 3 0,0 0-138,0 1 1,0-1 0,0 0 0,1 0 220,2 0 0,2 1 0,4-1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243"/>
    </inkml:context>
    <inkml:brush xml:id="br0">
      <inkml:brushProperty name="width" value="0.04296" units="cm"/>
      <inkml:brushProperty name="height" value="0.04296" units="cm"/>
      <inkml:brushProperty name="color" value="#E71224"/>
    </inkml:brush>
  </inkml:definitions>
  <inkml:trace contextRef="#ctx0" brushRef="#br0">10 143 10880,'-5'0'318,"1"-1"1,4-2-414,0-4 0,0 2 1,0-1-169,0-1 212,4-1 0,-3-1 0,2 0-201,-2-1 146,-1 5 0,0-3 0,1 3-323,2 0 159,-2-3 1,3 6-321,-4-5 385,0 5 270,4-2 1,-2 5 0,3 2 151,-1 4 0,0 0 0,-1 0 1,1-1 177,1 1 1,-3-2-1,2 0-213,0-1 1,1 3 0,4-4-92,0-1 0,1-1 0,-1-1-154,0 0 0,-3 0 1,0-1-1,0-2-9,0-4 0,1 2 1,-3-1 79,1-1 1,-2-1-1,2-1 6,-1-1 1,0 1 45,-1 0-253,-2 0 173,3 0 0,-4 5 0,0 4 226,0 5 1,0 3 0,0 1 264,0 0-428,5-4 0,-3 4 0,3-3-417,-1 2 271,3 1 0,-5 0 0,4 1 0,1-1-290,2 0 0,-3-1 0,0-1 1,1-2-1409,1-1 1801,1 4 0,5-7 0,0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593"/>
    </inkml:context>
    <inkml:brush xml:id="br0">
      <inkml:brushProperty name="width" value="0.04296" units="cm"/>
      <inkml:brushProperty name="height" value="0.04296" units="cm"/>
      <inkml:brushProperty name="color" value="#E71224"/>
    </inkml:brush>
  </inkml:definitions>
  <inkml:trace contextRef="#ctx0" brushRef="#br0">1 157 7940,'6'0'413,"0"0"-313,-4 0 0,3 0-77,-2 0 289,-2 0-255,3 0 0,-4-1 79,0-2 0,0 1-76,0-5 1,0 1 0,0-3-52,0 0 0,0 0 0,0 0 0,0-1-80,0 1 1,1-3 0,1 0 0,3 1-41,0 4 0,-2-1 0,3 2 0,1-1-207,1 1 0,1 0-707,1 3 569,-1 2 456,-4-3 0,7 8 0,-2 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306"/>
    </inkml:context>
    <inkml:brush xml:id="br0">
      <inkml:brushProperty name="width" value="0.04296" units="cm"/>
      <inkml:brushProperty name="height" value="0.04296" units="cm"/>
      <inkml:brushProperty name="color" value="#E71224"/>
    </inkml:brush>
  </inkml:definitions>
  <inkml:trace contextRef="#ctx0" brushRef="#br0">1 0 7811,'9'0'-242,"0"0"1,1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154"/>
    </inkml:context>
    <inkml:brush xml:id="br0">
      <inkml:brushProperty name="width" value="0.04296" units="cm"/>
      <inkml:brushProperty name="height" value="0.04296" units="cm"/>
      <inkml:brushProperty name="color" value="#E71224"/>
    </inkml:brush>
  </inkml:definitions>
  <inkml:trace contextRef="#ctx0" brushRef="#br0">46 74 10758,'-4'-5'-1111,"3"-3"773,-2 1 0,-1-1 1,0-1-906,-1 0 1243,-1 4 0,-4-7 0,1 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977"/>
    </inkml:context>
    <inkml:brush xml:id="br0">
      <inkml:brushProperty name="width" value="0.04296" units="cm"/>
      <inkml:brushProperty name="height" value="0.04296" units="cm"/>
      <inkml:brushProperty name="color" value="#E71224"/>
    </inkml:brush>
  </inkml:definitions>
  <inkml:trace contextRef="#ctx0" brushRef="#br0">0 0 9546,'9'0'632,"1"0"0,-1 0-748,0 0 1,0 0 0,1 0 0,3 0-398,2 0 0,-1 0 0,2 0 0,0 0-1021,1 0 1534,2 4 0,-1 1 0,1 5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786"/>
    </inkml:context>
    <inkml:brush xml:id="br0">
      <inkml:brushProperty name="width" value="0.04296" units="cm"/>
      <inkml:brushProperty name="height" value="0.04296" units="cm"/>
      <inkml:brushProperty name="color" value="#E71224"/>
    </inkml:brush>
  </inkml:definitions>
  <inkml:trace contextRef="#ctx0" brushRef="#br0">110 304 8125,'0'-5'957,"0"0"127,0 2-697,0 2 0,0-4 0,-1 3-10,-2-1 0,2-5 0,-3 1-387,0-4 1,2 0 0,-4-4 0,-1 0-274,-1-2 0,1-1 1,-1-5-1,0-1-4,1 1 1,0 2 0,-2 1-1,0 3-70,3 1 341,-2 5-183,7-2-190,-3 8 349,4 0 1,1 9 0,2 0 0,3 0-66,2 0 1,2 2 0,-1-3-1,0-1-51,0-1 0,4 2 0,-1 0 0,-1-1-99,-1-1 1,-1-1 0,1 1 0,-1 1-130,0 1 1,-3 0 383,0-3 0,-4 5 0,3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411"/>
    </inkml:context>
    <inkml:brush xml:id="br0">
      <inkml:brushProperty name="width" value="0.04296" units="cm"/>
      <inkml:brushProperty name="height" value="0.04296" units="cm"/>
      <inkml:brushProperty name="color" value="#E71224"/>
    </inkml:brush>
  </inkml:definitions>
  <inkml:trace contextRef="#ctx0" brushRef="#br0">9 119 8682,'-5'0'2102,"1"0"-1998,4-5-130,0 4 0,0-7-54,0 2 1,1-1-1,1 0 1,2 1 0,0-2-100,1 0 0,2-1 0,-2 0 1,1 1 45,0 2 0,-3-2 1,2 4-356,-1-1 234,4-1 0,-6 1 0,3 3 198,-1 4 0,-1 3 0,-3 4-325,0 1 237,0 3 0,1-3 0,1 2-297,1-1 92,4 2 349,-6-3 0,11 3 0,-1-3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8.709"/>
    </inkml:context>
    <inkml:brush xml:id="br0">
      <inkml:brushProperty name="width" value="0.04296" units="cm"/>
      <inkml:brushProperty name="height" value="0.04296" units="cm"/>
      <inkml:brushProperty name="color" value="#E71224"/>
    </inkml:brush>
  </inkml:definitions>
  <inkml:trace contextRef="#ctx0" brushRef="#br0">22 90 8326,'-6'0'695,"1"0"-180,5-5-244,-4 4-205,2-4-96,-2 5 0,4 1 1,0 3 39,0 3 0,0 7 0,0 3 1,0 0-19,0 1 0,1 0 0,1 3 1,3 1-79,1-1 0,1-1 0,3-2 0,1-4 46,0-2 1,0-7 0,2-1 294,1-3-183,2-1 1,-2-5 0,0-3 199,-1-5-166,-1 1 0,-3-8 1,-1 3 217,-1-3-215,-4 3 1,1-4 0,-4 4-82,0-3 16,0 3 0,-4-3 1,-4 4-1,0-2 18,1 1 1,-2 4 0,2-1 82,-3 2 0,1 5-165,2 0 0,-1 5-277,4 2 75,1 5 226,3 6 0,1 3 0,1 1 1,3 0-1,0 2-5,-1-1-21,4-3 0,-2 6 0,4-5 1,-1-1-25,2-1 0,-3-1 0,6-1 0,-2 1 129,-2 0 1,2-1 0,1-2 0,1-2 110,-1-2 0,2 0-194,0-4 0,-1 5 0,-4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114"/>
    </inkml:context>
    <inkml:brush xml:id="br0">
      <inkml:brushProperty name="width" value="0.04296" units="cm"/>
      <inkml:brushProperty name="height" value="0.04296" units="cm"/>
      <inkml:brushProperty name="color" value="#E71224"/>
    </inkml:brush>
  </inkml:definitions>
  <inkml:trace contextRef="#ctx0" brushRef="#br0">65 64 7992,'0'-9'290,"0"0"1,0 0 0,0-1 270,0 1 0,0 3-326,0 0 0,-1 4-427,-2-1 1,2 3 0,-3 3-459,0 3 519,-1 2 0,-3 1 0,1 2-142,0 1 243,1-2 1,1 3 0,1-2-316,0 1 259,3-2 1,-3 3-1,5-3 28,2-1 0,2-1 0,4-2 0,1-3 78,-1-2 1,3-1 0,0 0 0,1 0 75,0 0 0,-4-4 0,1-2 0,-3-2 105,1-1 0,-4-1 0,-1 1 0,-2-1 17,-1-2 1,-3 1 0,-1-1 0,-2 2-203,-1 1 1,-1 3 0,-1 0-790,0 2 483,0 1 1,-1 0-899,1 0 776,0 0 1,4 4 411,2 2 0,2 2 0,1 5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760"/>
    </inkml:context>
    <inkml:brush xml:id="br0">
      <inkml:brushProperty name="width" value="0.04296" units="cm"/>
      <inkml:brushProperty name="height" value="0.04296" units="cm"/>
      <inkml:brushProperty name="color" value="#E71224"/>
    </inkml:brush>
  </inkml:definitions>
  <inkml:trace contextRef="#ctx0" brushRef="#br0">92 37 8021,'0'-9'239,"0"4"-43,0-3-102,-4 2 0,2 1 13,-4 2-158,4 2 0,-6 1 0,2 0-9,-2 0 1,-2 4-1,1 3 1,1 1 110,2 1 1,-1 0 0,3 0 0,0 2-43,0 1 1,0-2-1,4 2 1,0-1-170,0-2 0,0 3 0,1 0 1,3 0-375,2-2 534,2-1 0,5 0 0,1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439"/>
    </inkml:context>
    <inkml:brush xml:id="br0">
      <inkml:brushProperty name="width" value="0.04296" units="cm"/>
      <inkml:brushProperty name="height" value="0.04296" units="cm"/>
      <inkml:brushProperty name="color" value="#E71224"/>
    </inkml:brush>
  </inkml:definitions>
  <inkml:trace contextRef="#ctx0" brushRef="#br0">28 92 7976,'-5'0'195,"1"-4"1,5 0 0,2-2 0,2 2-279,0 0 0,3 2 36,-1-4 1,0 0-1,0-4 48,-1 1 1,-4 3 0,1 0-274,-2-1 241,-1 3 1,0-2-20,0 3 51,-4 2 0,2-3 1,-4 4-1,-1 1 23,-1 2 0,-2 4 0,1 4 0,0 2-24,0 1 1,4-1 0,2 2 0,1 1-54,2 2 0,2-3 1,1-1-1,4 0 53,4-3 0,7 3 0,6 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146"/>
    </inkml:context>
    <inkml:brush xml:id="br0">
      <inkml:brushProperty name="width" value="0.04296" units="cm"/>
      <inkml:brushProperty name="height" value="0.04296" units="cm"/>
      <inkml:brushProperty name="color" value="#E71224"/>
    </inkml:brush>
  </inkml:definitions>
  <inkml:trace contextRef="#ctx0" brushRef="#br0">138 56 7976,'-3'-6'0,"0"0"406,1-1 1,-2 2 0,0-2-157,-1 0 0,3 2-353,-1-1 119,-3 4 0,4-2 0,-4 4-236,-1 0 0,2 0 0,-1 1-48,-1 2 255,-2 2 1,0 4 0,0 2 0,1 0 31,2 1 1,-2 3 0,2-1 0,0-1-22,0 0 1,4 3-1,-1-3 1,2 0-124,1 0 1,1 3 0,2-4 0,3-1-314,2 0 0,5 0 438,-1-2 0,4 2 0,-1-6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885"/>
    </inkml:context>
    <inkml:brush xml:id="br0">
      <inkml:brushProperty name="width" value="0.04296" units="cm"/>
      <inkml:brushProperty name="height" value="0.04296" units="cm"/>
      <inkml:brushProperty name="color" value="#E71224"/>
    </inkml:brush>
  </inkml:definitions>
  <inkml:trace contextRef="#ctx0" brushRef="#br0">1 91 9130,'0'-9'-371,"0"0"272,0 0 0,0 2 1,1 1-1,1-1-118,1-1 1,1-1-51,-1-1 0,-2 4 152,2 0 0,-1 4 64,1-1 0,-2 3 0,2 3 0,-1 3-36,1 2 0,-1 2 0,2-1 1,-1 1-73,0 2 1,3-1 0,-2 1 158,1-2 0,1 3 0,3 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560"/>
    </inkml:context>
    <inkml:brush xml:id="br0">
      <inkml:brushProperty name="width" value="0.04296" units="cm"/>
      <inkml:brushProperty name="height" value="0.04296" units="cm"/>
      <inkml:brushProperty name="color" value="#E71224"/>
    </inkml:brush>
  </inkml:definitions>
  <inkml:trace contextRef="#ctx0" brushRef="#br0">1 46 7969,'1'-8'49,"2"2"0,-2-2 1,3 3 55,0 0 1,-3 0 0,3 3-365,0-1 1,-2-1-1007,4 4 1265,-4 0 0,7 0 0,-4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399"/>
    </inkml:context>
    <inkml:brush xml:id="br0">
      <inkml:brushProperty name="width" value="0.04296" units="cm"/>
      <inkml:brushProperty name="height" value="0.04296" units="cm"/>
      <inkml:brushProperty name="color" value="#E71224"/>
    </inkml:brush>
  </inkml:definitions>
  <inkml:trace contextRef="#ctx0" brushRef="#br0">10 28 10566,'0'-5'-587,"0"-4"0,-4 4 0,-1-4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210"/>
    </inkml:context>
    <inkml:brush xml:id="br0">
      <inkml:brushProperty name="width" value="0.04296" units="cm"/>
      <inkml:brushProperty name="height" value="0.04296" units="cm"/>
      <inkml:brushProperty name="color" value="#E71224"/>
    </inkml:brush>
  </inkml:definitions>
  <inkml:trace contextRef="#ctx0" brushRef="#br0">148 28 7532,'5'-4'880,"0"2"-605,-2-4-204,-2 4 8,3-3 44,-4 1 68,0 3-222,0-3-75,0 4 0,-1 0 1,-2 0-32,-3 0 0,-2 0 0,-3 1 1,0 2 42,-1 4 0,-2 0 0,3 0 0,-1-1 3,1 1 1,0 0-1,2 0 1,0 0 50,0 0 1,1-2 0,1 0-28,0-1-36,5-1 190,-2 1-20,4-3 0,1 6 37,2-4 0,2 1 1,5-4 81,-1 0-159,0 0 1,1 0 0,2 0 0,0 0 11,-1 0 1,0 0 0,1 0-1,0 0-38,-1 0 1,-1 0 0,1 0 0,0 0 24,1 0 0,-3 1 1,-3 2 33,2 3 1,-4 2-1,-1 1 1,-2 0-4,-1 1 1,-1-1 0,-2 0 0,-3 0-8,-3 0 1,0 1-1,0-1-33,0 0 15,-5 0 0,3-4 1,-3-1 22,1 0-30,0-3 1,1 4 0,0-5-109,1 0-18,0 0 0,2-5 0,0-1-308,0-2 1,4-1 0,3 0-153,4 0 561,-1-1 0,11 1 0,-2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6.056"/>
    </inkml:context>
    <inkml:brush xml:id="br0">
      <inkml:brushProperty name="width" value="0.04296" units="cm"/>
      <inkml:brushProperty name="height" value="0.04296" units="cm"/>
      <inkml:brushProperty name="color" value="#E71224"/>
    </inkml:brush>
  </inkml:definitions>
  <inkml:trace contextRef="#ctx0" brushRef="#br0">18 120 8842,'-6'-3'0,"1"-1"1159,1-1 0,1 2-911,3-3 1,0 0-300,0-3 0,0-1 0,1 1-145,2 0 1,-1 0 0,4 0 1,2-1 1,-3 4 0,1 0-67,1-1 226,-3 3 0,4 0 1,-2 4 183,3 0-46,0 0 0,0 0 75,0 0-187,0 4 1,1 1 0,-1 4 0,1 0-212,2 1 1,-2 2-1,3 1 1,-3 0 218,-1 1 0,4 2 0,2-2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785"/>
    </inkml:context>
    <inkml:brush xml:id="br0">
      <inkml:brushProperty name="width" value="0.04296" units="cm"/>
      <inkml:brushProperty name="height" value="0.04296" units="cm"/>
      <inkml:brushProperty name="color" value="#E71224"/>
    </inkml:brush>
  </inkml:definitions>
  <inkml:trace contextRef="#ctx0" brushRef="#br0">1 129 8114,'0'-6'533,"0"0"0,4 3-524,2-3 1,2 1-1,1-3 1,1 3-91,-1 1 1,-3-3 0,0 1 0,1-2 33,1-1 0,-1 2 0,-2 1 0,0-1 53,0-1 0,-3 2 52,1 0-3,-2 0-258,-1 0 102,-4 2 0,-1 7 1,-3 1-1,1 3 48,0 3 0,2-1 0,-2 4 0,2 0-48,1-1 1,-2 1 0,3-2 0,1 2-160,1-2 0,1-1 1,0-1 259,0 1 0,8-1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140"/>
    </inkml:context>
    <inkml:brush xml:id="br0">
      <inkml:brushProperty name="width" value="0.04296" units="cm"/>
      <inkml:brushProperty name="height" value="0.04296" units="cm"/>
      <inkml:brushProperty name="color" value="#E71224"/>
    </inkml:brush>
  </inkml:definitions>
  <inkml:trace contextRef="#ctx0" brushRef="#br0">138 92 8277,'0'-10'-132,"0"4"210,0-4 0,0 5 6,0-6 0,0 4 1,-1 1-1,-2 0-91,0 0 43,-1-1 1,0 0-1,-3 1-48,-3 2 1,0 5 0,0 6 0,2 2-114,1 2 0,0 1 0,-4 1 0,1 1-102,-1-1 0,4 0 0,0-1-240,-1 3 389,3-6 0,0 0 53,5-2-44,0-2 1,2 3 133,1-4 1,3-1 0,5-3 0,-1 0 63,1 0 1,-4 0 0,0 0 0,1 0-69,1 0 1,2 0 0,0 0-1,-1 0 18,1 0 0,-1 0 0,1 0 47,0 0-170,-6 5 67,5-4 0,-9 9 0,2-3 1,-1 2-1,-2 2 0,0 1-13,0 2 0,-5-1 0,-2 4-174,-2-2 68,3-1 0,-4 1-347,3-1 15,2 0-106,-4-4 284,8-4 250,-4-1 0,10-10 0,1-1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486"/>
    </inkml:context>
    <inkml:brush xml:id="br0">
      <inkml:brushProperty name="width" value="0.04296" units="cm"/>
      <inkml:brushProperty name="height" value="0.04296" units="cm"/>
      <inkml:brushProperty name="color" value="#E71224"/>
    </inkml:brush>
  </inkml:definitions>
  <inkml:trace contextRef="#ctx0" brushRef="#br0">0 65 7977,'0'10'-110,"0"-1"0,1-4 214,2-2 0,3-2 0,3-1 0,1 0-12,2 0 1,-4-3 0,3-1-1,-2 0 7,-2 0 1,0-3 0,2 3 0,0-1-21,-3-2 1,1 2-1,-4-1-55,-1-1 0,2-1-123,-1-2 143,0 5 1,-4 1 0,-1 3-229,-1-2 117,-4 2 1,5-3 0,-4 4-484,-1 0 372,2 0 1,-3 3-1,3 1-143,0 1 307,-3 1 0,6 0 0,-3 1 1,1 0 126,2 1 1,1-2 0,1 0 0,0 1-83,0 2 1,0-3 0,0 0 0,0 1-173,0 1 1,4 1 0,2 0 140,2-3 0,5 2 0,2-3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131"/>
    </inkml:context>
    <inkml:brush xml:id="br0">
      <inkml:brushProperty name="width" value="0.04296" units="cm"/>
      <inkml:brushProperty name="height" value="0.04296" units="cm"/>
      <inkml:brushProperty name="color" value="#E71224"/>
    </inkml:brush>
  </inkml:definitions>
  <inkml:trace contextRef="#ctx0" brushRef="#br0">38 229 7977,'1'-10'0,"1"1"197,1 0 0,0 0 1,-3 0-1,0-1 77,0 1 1,0-3 0,0 0 0,0-1-117,0 1 1,-4-1-1,-1-4 1,-1 3-173,-1 1 0,4-3 1,-2 4-1,0 2 207,0 3-472,3-1 151,-2 7 0,4-3 0,0 8 0,0 3-38,0 4 0,0 4 0,0 6 1,1 1 239,2 2 0,-1-4 0,4 4 1,0-1 62,-1 1 1,4-3 0,-4 3-1,1-2-23,0-1 1,-3-5 0,2-2 0,0 1 19,0-1 1,-2-6-127,4 0 139,-5-5-283,2 2 43,-4-5 0,0-1-278,0-3 191,-4 3 1,2-7-120,-5 3 161,5 1 0,-2-4 1,4 2-1,1-2-18,2-2 0,-2 1 0,4 0 1,-1 0 194,2 0 1,-1 2 0,0 2 0,2 0 88,1 0 1,-2 2 0,1-2 0,0 1-73,1 2 0,1 1 1,0 2-76,1 2 0,-4 2 1,-1 4-211,-1 0 225,-1 5 0,-4-3 0,-1 4-161,-1 2 141,-4 0 0,-2-3 1,-3 2-389,1 0 288,-3 1 1,3-2-1,-1-3-649,3-2 509,0-1 0,3-2 264,-1-1 0,5-4 0,-2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4.253"/>
    </inkml:context>
    <inkml:brush xml:id="br0">
      <inkml:brushProperty name="width" value="0.04296" units="cm"/>
      <inkml:brushProperty name="height" value="0.04296" units="cm"/>
      <inkml:brushProperty name="color" value="#E71224"/>
    </inkml:brush>
  </inkml:definitions>
  <inkml:trace contextRef="#ctx0" brushRef="#br0">111 56 7955,'-4'-9'0,"-1"0"226,0 0 1,1 2 0,3 2 845,-2 1-1087,2-3-683,-3 6 484,4-3 1,-5 5-181,-1 2 303,2-2 1,-4 4-1,2-2-193,-2 3 228,3 3 1,-4-3 0,4 0-204,0 1 208,-3-3 0,6 4 1,-3-2 27,1 3 0,1-3 33,3 0 1,0-3-1,1 2 1,2-1 19,3-2 0,2-1 0,1-1 0,2 0 75,1 0 1,-1 0 0,3 1 0,1 1-5,-1 1 0,1 0 0,4-2 129,-1 2-138,-4-2 1,4 5 0,-4-4 107,0 1-125,0 4 0,-5-2-78,0 4 51,-4 0 1,-1 1-1,-4-1-128,0 0 63,-4 0 0,-2 1 1,-5 2-1,-1 0-236,0-1 0,-1-1 0,1-1 253,1-3 0,-4 2 0,1-3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3.873"/>
    </inkml:context>
    <inkml:brush xml:id="br0">
      <inkml:brushProperty name="width" value="0.04296" units="cm"/>
      <inkml:brushProperty name="height" value="0.04296" units="cm"/>
      <inkml:brushProperty name="color" value="#E71224"/>
    </inkml:brush>
  </inkml:definitions>
  <inkml:trace contextRef="#ctx0" brushRef="#br0">74 56 7998,'-8'-6'475,"2"-1"0,-1 1 0,3-2 321,-1 2-545,3-2-101,-2 7 0,4-4 0,-1 3-331,-2-1-82,2 0 1,-4 4 65,5 2 1,0-1 0,-1 4 0,-1 1 150,-1 1 0,-3 2 0,3 2 0,1 0-2,1-1 0,-2 2 0,0 0 0,1-2-76,1-1 1,1-1-1,1 1 1,1-1-190,1 0 1,3-3 0,-2-1 85,1-1 0,1-1 129,4-3 7,-1 0 0,-1-4 0,-1-2 35,-1-2 1,-4-1-1,2 0 132,1-1-17,-4 1 1,3 0 0,-4 0 294,0 0-72,0-1 0,0 1-63,0 0 1,0 3-267,0 0 22,0 4 0,1-1 0,1 6-17,1 3 0,3-1 0,-2 1 0,1 0-127,2-1 1,1 2-1,2-2-699,-1 0 868,0-3 0,0 6 0,0-3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3.461"/>
    </inkml:context>
    <inkml:brush xml:id="br0">
      <inkml:brushProperty name="width" value="0.04296" units="cm"/>
      <inkml:brushProperty name="height" value="0.04296" units="cm"/>
      <inkml:brushProperty name="color" value="#E71224"/>
    </inkml:brush>
  </inkml:definitions>
  <inkml:trace contextRef="#ctx0" brushRef="#br0">0 65 7998,'3'-9'28,"0"0"0,0-1 482,-3 1-279,0 0 22,0 4-178,0-3-16,0 7-71,0-3-58,0 4-76,0 0 0,0 4 107,0 2 0,0 2 1,0 2-1,0 2 135,0 0 0,0 5 0,0 1 1,0 3 24,0 3 1,0-3-1,0 4 1,0-1-15,0 0 1,1 1 0,1-3 0,1-2-83,0 0 1,1-5-1,-1-1-152,-1 0 292,-1-6-142,-1-4 1,1-4 0,1-1 314,1-2-220,0-2 1,-3-5 0,0 1-214,0 0 90,0-4 0,1 1 0,1-3 0,1 0 97,-1 0 0,0-2 0,0 3 0,1-2-12,-1 1 0,2 4 1,1-1-367,0 1 1,-3 5-115,1 0 1,-1 5 0,0 1-1,2 5 598,1 3 0,-2 3 1,3 0-183,1 1-20,-3 0 0,5 1 0,-4 0-379,3 1 262,1-3 0,1 3 0,2-4-874,0 2 501,4-2 494,-5 0 0,6 2 0,-3-2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2.421"/>
    </inkml:context>
    <inkml:brush xml:id="br0">
      <inkml:brushProperty name="width" value="0.04296" units="cm"/>
      <inkml:brushProperty name="height" value="0.04296" units="cm"/>
      <inkml:brushProperty name="color" value="#E71224"/>
    </inkml:brush>
  </inkml:definitions>
  <inkml:trace contextRef="#ctx0" brushRef="#br0">37 83 10573,'-5'-9'-72,"2"0"-97,-2 0 1,3-2 168,-4-1 0,0-2 0,-3-5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2.230"/>
    </inkml:context>
    <inkml:brush xml:id="br0">
      <inkml:brushProperty name="width" value="0.04296" units="cm"/>
      <inkml:brushProperty name="height" value="0.04296" units="cm"/>
      <inkml:brushProperty name="color" value="#E71224"/>
    </inkml:brush>
  </inkml:definitions>
  <inkml:trace contextRef="#ctx0" brushRef="#br0">64 56 7967,'-5'0'1331,"-3"0"0,6 0-1086,-4 0 0,4-1-187,-1-2 1,-1 1 0,0-4-230,-1-2 1,3 3-1,-3-1-1056,1-1 1227,3 3 0,-7-4 0,3 3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7.882"/>
    </inkml:context>
    <inkml:brush xml:id="br0">
      <inkml:brushProperty name="width" value="0.04296" units="cm"/>
      <inkml:brushProperty name="height" value="0.04296" units="cm"/>
      <inkml:brushProperty name="color" value="#E71224"/>
    </inkml:brush>
  </inkml:definitions>
  <inkml:trace contextRef="#ctx0" brushRef="#br0">32 11 8044,'-11'0'1763,"1"0"-2244,4 0-1070,1 0 1551,5 0 0,5-5 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7.719"/>
    </inkml:context>
    <inkml:brush xml:id="br0">
      <inkml:brushProperty name="width" value="0.04296" units="cm"/>
      <inkml:brushProperty name="height" value="0.04296" units="cm"/>
      <inkml:brushProperty name="color" value="#E71224"/>
    </inkml:brush>
  </inkml:definitions>
  <inkml:trace contextRef="#ctx0" brushRef="#br0">31 26 8044,'-7'-3'0,"1"-2"129,1-1 0,0 4-419,2-2 1,2 2-240,-3-2 0,8 4 529,3 0 0,2 0 0,2 5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972"/>
    </inkml:context>
    <inkml:brush xml:id="br0">
      <inkml:brushProperty name="width" value="0.04296" units="cm"/>
      <inkml:brushProperty name="height" value="0.04296" units="cm"/>
      <inkml:brushProperty name="color" value="#E71224"/>
    </inkml:brush>
  </inkml:definitions>
  <inkml:trace contextRef="#ctx0" brushRef="#br0">159 52 7963,'0'-10'-195,"0"-1"0,4 4 623,-1 0-9,1 5 252,-4-3-353,0 5 0,-2-3-271,-1-1 0,1 2 0,-6 4 0,0 3-222,-1 1 0,-2-3 0,1 3 0,-1 0-27,1 0 1,0 1 0,2 3 0,1 0-71,-1-3 0,-1 2 1,1-3-1,2 1-109,2 0 0,0 0 444,4 4 1,0-4 0,1-1 160,3-1 1,-2-1-12,5 0-182,0-3 1,3 5 0,-2-4 220,-1 2-110,0-1 0,0-2 0,0 2 28,1 0 0,0 2 0,1-1-15,-2 3 0,-5-2 0,2 3-114,-3 0 1,-1-2 0,-1 1 0,-3 1-33,-3 1 1,-2 2-1,-3-1 1,-1 1-128,-1 0 1,0-1 0,3 1-1,1-1-596,-1 1 0,0-5 714,1-3 0,4-1 0,1-2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850"/>
    </inkml:context>
    <inkml:brush xml:id="br0">
      <inkml:brushProperty name="width" value="0.04296" units="cm"/>
      <inkml:brushProperty name="height" value="0.04296" units="cm"/>
      <inkml:brushProperty name="color" value="#E71224"/>
    </inkml:brush>
  </inkml:definitions>
  <inkml:trace contextRef="#ctx0" brushRef="#br0">65 339 8225,'-11'0'-193,"4"0"405,0 0-95,4 0 1,-2 0-155,1 0-26,3 0-454,-4-5 403,5 4 1,0 1 0,0 7 143,0 3 1,1 0 0,2 1 22,0-1 1,2 0 0,-2-2 205,5-1 1,1-5 0,2 1-15,-1-6 1,1-2-1,-2-6 266,-2 0-425,3-4 1,-6 2-1,4-3 93,0 0-91,-6-2 1,3 1 0,-5-5 268,0 1-268,0-5 0,-5 2 1,-3-3-1,-4 0 67,-2 0 0,-2 4 0,4-1 0,-3 4 81,3 3 1,0 5 0,1 1-322,1 7 0,4 4 0,2 3 0,3 5-180,1 5 1,1 0 0,3 5 0,3 1-145,2 1 1,6-3-1,2 0 1,1-1-151,-1 1 0,2-3 1,5 3-781,0 2 1338,1-4 0,1 1 0,1-6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520"/>
    </inkml:context>
    <inkml:brush xml:id="br0">
      <inkml:brushProperty name="width" value="0.04296" units="cm"/>
      <inkml:brushProperty name="height" value="0.04296" units="cm"/>
      <inkml:brushProperty name="color" value="#E71224"/>
    </inkml:brush>
  </inkml:definitions>
  <inkml:trace contextRef="#ctx0" brushRef="#br0">22 306 8037,'7'9'0,"-2"0"0,0-2-281,-3 1 542,0-3 1329,2 4-48,-2-8-952,2 4 0,-7-6-428,-1-3 0,-3-2 0,4-4-100,0-1 1,-1-1 0,-1 0-1,0-3-223,0 3 0,2-5 1,2-1-1,-2-2-36,0-1 0,-1 1 0,4-2-206,0-3 293,0 3 1,4-1 0,-1 7-112,0 1 147,3 1 0,-4 3-228,5 0 126,-5 5 0,8-2 0,-3 5-84,2 0 1,-3 2 0,1 2-3,2 3 1,-1-2 0,0 4 97,-1-1 0,-5 3 0,2-1 144,-3 3 1,-1 0-1,0 1 1,-1-1 114,-3 1 1,-1 3 0,-6 0 0,0 0-240,1 1 0,0-3 1,1 2 143,2-2 0,-3-2 0,5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198"/>
    </inkml:context>
    <inkml:brush xml:id="br0">
      <inkml:brushProperty name="width" value="0.04296" units="cm"/>
      <inkml:brushProperty name="height" value="0.04296" units="cm"/>
      <inkml:brushProperty name="color" value="#E71224"/>
    </inkml:brush>
  </inkml:definitions>
  <inkml:trace contextRef="#ctx0" brushRef="#br0">96 85 8043,'0'-11'225,"0"1"360,0-1 1,0 4 0,0 0 179,0-1 1,-4-2-456,0 0-249,-4 4 0,6 1 0,-5 5-9,-1 0 7,3 0 1,-5 0-571,3 0 287,3 0 0,-5 5 0,5 2-569,-2 2 620,4 2 1,-4 1-1,3 1 1,0 1-9,0-1 1,2-2 0,1 0 164,0 0 0,5-1 0,2 0 16,2-3 1,-2-3-1,1-4 1,0 0-46,1 0 0,2 0 0,-1-1 35,1-2 1,-5 0 0,-1-3 181,-1 2-71,-3-5 0,4 7 55,-5-5-57,0 0 1,0 0-67,0 0-80,0 5 0,0-4 0,-1 3-273,-3 0 0,3 0 134,-2 7 0,2-2 1,1 5-1,0 2-40,0 0 1,0 2 0,1-1 0,1 1-6,2-1 1,4 4-1,-2 2 1,1-1 230,0 0 0,0 3 0,3-4 0,6 5 0,0-3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5.814"/>
    </inkml:context>
    <inkml:brush xml:id="br0">
      <inkml:brushProperty name="width" value="0.04296" units="cm"/>
      <inkml:brushProperty name="height" value="0.04296" units="cm"/>
      <inkml:brushProperty name="color" value="#E71224"/>
    </inkml:brush>
  </inkml:definitions>
  <inkml:trace contextRef="#ctx0" brushRef="#br0">1 249 8352,'0'-7'1188,"0"0"-933,0-2 0,0 0 0,0-1 0,0-1-120,0 0 1,0-3-1,0-1-225,0-2 84,0 0 0,0-1 0,0 2-327,0 0 222,0-2 1,0 6-1,0-2-201,0 2 0,0 5 118,0 0 1,1 6 0,1 1 0,2 6 180,-2 3 0,3 6 1,0 3-1,-1 2 161,1 1 1,0 0 0,-3 2-1,3 0 35,1 2 1,-3 0 0,3-4 0,0-1-35,0-3 1,-4 2 0,3-5-39,0-1-19,-4-1 1,5-3-109,-3-2 109,-2 3-98,4-9 130,-5 4 13,0-10-144,0-1 0,1-3 0,2 0 1,0 2-60,-1-1 1,4-5 0,0-1 0,1 0-24,0-1 0,0 2 0,2-4 0,-1 2-34,-1 2 1,-3 1 0,3 2 65,1-1 1,-2 4-65,1 0 1,-5 6 0,2 1-145,-3 6 235,-1 3 0,1 2 1,1 1-434,2 2 305,0-3 0,-1 8 0,2-5-868,1-1 656,1 4 1,3-6 368,1 4 0,4-4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5.265"/>
    </inkml:context>
    <inkml:brush xml:id="br0">
      <inkml:brushProperty name="width" value="0.04296" units="cm"/>
      <inkml:brushProperty name="height" value="0.04296" units="cm"/>
      <inkml:brushProperty name="color" value="#E71224"/>
    </inkml:brush>
  </inkml:definitions>
  <inkml:trace contextRef="#ctx0" brushRef="#br0">11 191 7334,'5'0'598,"1"0"1,-3-2-77,0-1 1,1 1-269,-4-6 0,0 5 1,-1-4-185,-3-1 0,2-2-319,-5 0 194,4 4 1,-1-4-176,4 3 129,-5-2 0,4-2-39,-3 1 28,3-1 1,2 4-1,2 0 1,0-1-24,-1-2 0,4 3 0,1 1 0,3 1-111,0-1 0,1 2 1,0-2-1,0 2-218,3 1 1,-2 2 463,2 1 0,3 0 0,-1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4.820"/>
    </inkml:context>
    <inkml:brush xml:id="br0">
      <inkml:brushProperty name="width" value="0.04296" units="cm"/>
      <inkml:brushProperty name="height" value="0.04296" units="cm"/>
      <inkml:brushProperty name="color" value="#E71224"/>
    </inkml:brush>
  </inkml:definitions>
  <inkml:trace contextRef="#ctx0" brushRef="#br0">0 75 8043,'0'6'-343,"0"-2"1,0-3 666,0 3-164,0-3 92,0 4-31,0-5 125,0 0-376,0-5 1,1 0 0,2-3-136,0 1 0,4 0 112,-3-3 1,0-1-8,0 0-87,-3 1 1,4 3-211,-5 0 290,0 4 71,0-1-49,0 8 1,-1-1 135,-3 4-74,3 0 0,-4 0 0,5 0 1,1 0 44,3-1 1,-2 2 0,5-3-1,2-1-66,0 1 0,2 2 0,0-3 0,2-1-95,1 2 0,4-4 0,-3 3 1,1-3-98,-1-1 1,3 0 0,-4 0 0,-1 0-136,-2 0 1,0 0 330,0 0-9,-6 0-80,0 0 225,-5 0-183,0 0 0,5-5 74,2-2 0,-1 1 0,1 0-4,1 2 1,-2-3 0,0 2-31,-2-1 7,5 4 0,-8-3 0,4 5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4.273"/>
    </inkml:context>
    <inkml:brush xml:id="br0">
      <inkml:brushProperty name="width" value="0.04296" units="cm"/>
      <inkml:brushProperty name="height" value="0.04296" units="cm"/>
      <inkml:brushProperty name="color" value="#E71224"/>
    </inkml:brush>
  </inkml:definitions>
  <inkml:trace contextRef="#ctx0" brushRef="#br0">83 402 10257,'-4'-11'191,"1"0"0,-1 1-158,1-1 1,0-4-1,-4-3 1,-1-3-93,-1-4 0,2-2 0,0-4 0,0 0-7,1-1 0,0 2 0,3 1 0,0 5-16,1 1 0,2 8 1,2 3-141,1 4 185,6 1 1,-4 1-236,6 3 109,0 1 0,-1 4 0,1 0-1,-2 1 0,2 6 1,0-4 46,-1 1 1,-3 0 0,-1-2 6,-1 3 0,2-1 1,-4 1 76,0 1 0,-2 1 0,-1 2 0,0 1 18,0 2 0,-5-2 0,-1 2 0,-1-2-241,0-2 0,4 4 0,-3 0-481,1-1 737,-3-2 0,2 0 0,-5-1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3.403"/>
    </inkml:context>
    <inkml:brush xml:id="br0">
      <inkml:brushProperty name="width" value="0.04296" units="cm"/>
      <inkml:brushProperty name="height" value="0.04296" units="cm"/>
      <inkml:brushProperty name="color" value="#E71224"/>
    </inkml:brush>
  </inkml:definitions>
  <inkml:trace contextRef="#ctx0" brushRef="#br0">43 84 7405,'-7'0'-655,"0"0"0,3 0 931,-3 0-266,5 0 1,-3-1 304,5-3-144,0 3 1,0-5 138,0 3-73,0 1 1,0-4 122,0 3-273,-5-3 1,4-1 71,-2 1 204,1 4 405,2-3-522,0 5-262,0-5 246,0 4-305,5-8 11,1 7 1,1-3-204,0 1 184,0 3 0,4-4 0,-1 5 1,1 1 36,0 3 1,0-2 0,2 5 0,2 0 87,2-1 1,1 2 0,3-3 0,0-1 22,0 1 1,5-2-1,1-3 1,1 0 36,-1 0 0,-3-1 0,2-3 1,-1 0-21,-1-2 0,0-4 0,-5 4 1,-3-1-172,-1 0 0,3 5-309,-4-2 229,0 3 0,-3 1-321,-1 0 326,1 5 1,-4 1 0,0 4 163,1 1 0,2-1 0,0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08.862"/>
    </inkml:context>
    <inkml:brush xml:id="br0">
      <inkml:brushProperty name="width" value="0.04296" units="cm"/>
      <inkml:brushProperty name="height" value="0.04296" units="cm"/>
      <inkml:brushProperty name="color" value="#E71224"/>
    </inkml:brush>
  </inkml:definitions>
  <inkml:trace contextRef="#ctx0" brushRef="#br0">32 486 8022,'-10'6'-1044,"-1"-1"903,5-5-60,2 0 361,4 0 1841,0 0-1944,0-5 1,0 3-70,0-6 0,0 1 0,0-3 18,0-1 0,0 1 0,0-1 1,0-1-28,0-2 1,0 2 0,0-3 0,0 1 20,0 0 0,0-4 1,0 3-1,0 0 4,0-1 0,0 2 1,0 4-1,0-1 65,0 2 0,0-2 59,0 0-58,0 1-78,0 4 54,0 1-55,0 5 6,0 0-37,0 5 14,0-4 21,0 4 1,0-4 3,0 3 62,0-3 1,1 3-1,2-4-16,4 0 1,-1 0 0,2 0-1,3-1-60,2-2 0,5 2 1,-3-3-49,1 3 73,2-4 1,7 4-1,1-4-56,1 1 54,1 2 0,0-2 0,0 4 0,2-2 29,0-1 0,2 2 1,0-3-1,0 3 30,-1 1 0,0 0 1,-1 0-1,0-1-3,-1-3 1,4 3 0,-5-2 0,2 2-42,-2 1 0,3 0 1,-4-2-1,1 0-19,0-2 1,-3 1 0,3 3 0,1 0 4,2 0 1,1 0-1,-1-1 1,1-2-19,0 0 0,1-1 0,1 4-68,1 0 81,5-4 1,-7 2 0,2-1-32,-2 2 38,-1-4 1,0 4 0,0-3 49,-1 3-28,-4 1 0,4-3 1,-3-1-1,2 2 39,-2 1 1,1-3 0,-3 1 0,0-1-35,0-1 1,2 4 0,-3-4 0,-2 2-30,0-1 1,1 1 0,2 3 0,0 0-43,0 0 1,-1-1 0,-3-2 0,1 0 6,2 0 0,1 2 0,-2 1 0,0 0-25,0 0 0,-1-3 1,1-1 146,0 2-104,1 1 1,-8 1 0,-2-2 206,0-1-162,-3 2 1,3-4-1,-4 5 1,-1-1 28,1-3 0,1 3 0,1-4 1,1 2-26,-1-1 0,-1 1 0,-1 3 0,2-1-80,1-3 0,0 3 1,-3-2-1,0 1-46,-1 2 0,1-3 1,-1-1-19,1 2 281,-5 1-67,3 1 11,-8 0-90,4 0 0,0 0-64,2 0 37,2 0 1,2 0-1,-1 0-31,1 0 16,0 0 1,-1 0 0,1-1 0,-1-2-17,1 0 0,-4-1 0,0 4 73,1 0 124,-3 0-237,0 0-24,-5 0 0,1 0 52,2 0 14,-1 0-39,2 0 158,-4 0 11,0 0 63,5 0-155,-4 0 9,4 0 13,-5 0-36,0 0 1,0 5-1,0 2 62,0 2 1,0 2-1,0-1 1,0 2 27,0 2 0,0 3 1,0 3-1,0-1-78,0-2 0,0 1 1,0 3-118,0 0 57,0-4 1,1 2 0,1-6-642,2 0 353,4-2 1,-7 0 0,4-2-696,0-2 1031,-4 3 0,8-9 0,-3 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30.223"/>
    </inkml:context>
    <inkml:brush xml:id="br0">
      <inkml:brushProperty name="width" value="0.04278" units="cm"/>
      <inkml:brushProperty name="height" value="0.04278" units="cm"/>
      <inkml:brushProperty name="color" value="#E71224"/>
    </inkml:brush>
  </inkml:definitions>
  <inkml:trace contextRef="#ctx0" brushRef="#br0">0 37 8699,'0'-6'1087,"0"0"0,0 3-1775,0-3 0,1 4 688,2-1 0,-2-2 0,4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30.030"/>
    </inkml:context>
    <inkml:brush xml:id="br0">
      <inkml:brushProperty name="width" value="0.04278" units="cm"/>
      <inkml:brushProperty name="height" value="0.04278" units="cm"/>
      <inkml:brushProperty name="color" value="#E71224"/>
    </inkml:brush>
  </inkml:definitions>
  <inkml:trace contextRef="#ctx0" brushRef="#br0">0 29 8520,'0'-7'528,"0"1"0,1 4 0,1-2 0,2 1-564,2 0 1,0 0 0,4 3-1,2 0-95,4 0 1,-2 0 0,1 0 0,2 0-7,0 0 1,-2 1 0,0 1-23,-2 1 85,-1 4 0,-4-5 0,-2 4-206,-2 2 180,-3 0 1,-1 1-1,0 0-171,0 0 84,-5 1 0,0-1 0,-3 0 1,1 0-760,1 0 946,0 1 0,-3-1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449"/>
    </inkml:context>
    <inkml:brush xml:id="br0">
      <inkml:brushProperty name="width" value="0.04296" units="cm"/>
      <inkml:brushProperty name="height" value="0.04296" units="cm"/>
      <inkml:brushProperty name="color" value="#E71224"/>
    </inkml:brush>
  </inkml:definitions>
  <inkml:trace contextRef="#ctx0" brushRef="#br0">22 113 8225,'-5'6'56,"-2"-3"0,2 0 355,2 0-232,2-2 49,1 4 1,0-6-343,0-3 1,0 2-1,0-5 1,0-1 46,0-2 0,3 3 0,2 0 0,0-1 183,-1-1-367,0-3 226,-4 2 1,3-1 0,1 0 490,-2 1-703,0-1 148,-2 5 0,-2 6 1,0 7-105,-2 3 181,1 0 0,3 2 0,-1 1-259,-3 2 137,3-1 0,-4 0 0,5 0-270,0-1 221,5-1 0,1-1 0,5-2 183,0-2 0,4 3 0,2-4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726"/>
    </inkml:context>
    <inkml:brush xml:id="br0">
      <inkml:brushProperty name="width" value="0.04278" units="cm"/>
      <inkml:brushProperty name="height" value="0.04278" units="cm"/>
      <inkml:brushProperty name="color" value="#E71224"/>
    </inkml:brush>
  </inkml:definitions>
  <inkml:trace contextRef="#ctx0" brushRef="#br0">28 138 8135,'-5'-4'-115,"1"1"1,3-3-260,-2-1 143,2 3 248,-3 0 0,3 8 110,-2 2 0,1 2 0,-1 2 67,2-1 0,1 0 0,1-1 0,1-1-2,2-1 1,2-2 0,-2 1 146,1-1-245,1-1 0,3-3 1,0 0 98,1 0-105,-1 0 1,-3 0-1,0 0-9,1 0-54,-3-4 1,4-1-1,-5-5 1,-1 0 7,-1-2 1,-1 2 0,0-4 0,0 2 36,0 0 0,-3-3 0,-2 1 1,0 1-59,-2 0 1,0 0 0,0 4-3,1 0 1,1 3-1,-3 1-124,2 1 0,4 2 1,-1 5-215,2 3 314,1 2 0,0 1 0,1 1-18,2 3-2,2-3 0,5 6 0,0-3-333,2-2 289,-2 3 0,7-3 0,-4 4 0,0-2-404,1-2 0,2-1 0,-1-1 0,2-2 482,-2-1 0,2-4 0,-2 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309"/>
    </inkml:context>
    <inkml:brush xml:id="br0">
      <inkml:brushProperty name="width" value="0.04278" units="cm"/>
      <inkml:brushProperty name="height" value="0.04278" units="cm"/>
      <inkml:brushProperty name="color" value="#E71224"/>
    </inkml:brush>
  </inkml:definitions>
  <inkml:trace contextRef="#ctx0" brushRef="#br0">0 102 8135,'1'-5'-377,"1"1"248,1 0 1,4 3 0,0-3 269,1 0 0,1 1 0,0-2-84,0 1 0,1-3 1,-1 2-25,0 0 0,-3-2 1,-1 3-59,-1-1 0,2-2-83,-2-2 135,-1 4-79,-3-3 57,-4 7 0,1-3 0,-3 4-5,-1 0-1,-1 0 1,-1 4-1,0 2-14,-1 2 1,4-2 0,1 0 0,0 2-206,0 0 0,3 1 1,-1 0 219,2 0 0,1 1 0,0-1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006"/>
    </inkml:context>
    <inkml:brush xml:id="br0">
      <inkml:brushProperty name="width" value="0.04278" units="cm"/>
      <inkml:brushProperty name="height" value="0.04278" units="cm"/>
      <inkml:brushProperty name="color" value="#E71224"/>
    </inkml:brush>
  </inkml:definitions>
  <inkml:trace contextRef="#ctx0" brushRef="#br0">0 110 8093,'1'-6'28,"2"0"0,-1 2 0,4-2-25,-2-1 1,0 3 0,-2 0-31,1 0 0,1-1 10,-1-4 0,-2-1 0,3 2 0,-1 1 6,0 1 1,0 3-27,-3-3 32,0 4 1,1-2 0,1 3 4,1-2 1,2 1 100,-2-1-94,2 6 0,1 0 0,-1 3 0,0 1-53,0 1 0,1 1 0,4 0 0,-1 1-303,0-1 1,0 0 0,0-1 348,1-2 0,-1 7 0,0-3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706"/>
    </inkml:context>
    <inkml:brush xml:id="br0">
      <inkml:brushProperty name="width" value="0.04278" units="cm"/>
      <inkml:brushProperty name="height" value="0.04278" units="cm"/>
      <inkml:brushProperty name="color" value="#E71224"/>
    </inkml:brush>
  </inkml:definitions>
  <inkml:trace contextRef="#ctx0" brushRef="#br0">0 45 8179,'1'-9'101,"2"0"-61,3 0 1,-1 4-1,2 1-700,0-1 1,1 4 659,1-2 0,0 6 0,0 3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534"/>
    </inkml:context>
    <inkml:brush xml:id="br0">
      <inkml:brushProperty name="width" value="0.04278" units="cm"/>
      <inkml:brushProperty name="height" value="0.04278" units="cm"/>
      <inkml:brushProperty name="color" value="#E71224"/>
    </inkml:brush>
  </inkml:definitions>
  <inkml:trace contextRef="#ctx0" brushRef="#br0">46 65 8190,'0'-9'614,"0"0"0,0 0-327,0-1-56,0 1 1,0 3-111,0 0 8,0 4-224,0-2-29,0 4 0,0 1 1,-1 1-1,-2 2-144,-3 1 1,1 1 0,-1 3 0,0 1-72,0-1 1,-1 0-1,4 0 163,1 0 1,1 1 0,1-1 110,0 0 1,1-4-1,2-2 1,3-2-66,3-1 1,3 0 0,0 0 74,-1 0-3,0 0 0,-2-4 0,0-1 102,0 0-8,0-3 1,-2 3 194,-1-5-124,-4 5 1,2-3 158,-4 2-264,0 2 1,0-1 0,-1 3-38,-2-1 0,2 1-115,-2 5 0,2-1 137,1 4 1,1-1 0,2 2 0,3-2 17,2-1 1,1 2-1,0-2 1,1-1-20,-1 1 0,3-2 0,0 3 0,0-1-50,-2-2 0,-1-1 1,0-1 195,0 0-147,1 0 0,-4 0 226,0 0-94,-4 0 1,2-1 87,-4-2-223,0 2 1,0-7-23,0 2 1,-3-3 39,0 0 0,-4 0 0,2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043"/>
    </inkml:context>
    <inkml:brush xml:id="br0">
      <inkml:brushProperty name="width" value="0.04278" units="cm"/>
      <inkml:brushProperty name="height" value="0.04278" units="cm"/>
      <inkml:brushProperty name="color" value="#E71224"/>
    </inkml:brush>
  </inkml:definitions>
  <inkml:trace contextRef="#ctx0" brushRef="#br0">37 1 8207,'-9'0'301,"0"0"1,2 0-235,1 0 0,4 1 0,-1 2 1,2 3-95,1 2 1,0 2 0,0-1-1,0 1-121,0 2 0,1 0 1,1 3-1,1 1-5,-1 2 0,0-3 1,0 0-246,2 2 284,3 0 0,-6 0 0,3 0-377,0-2 491,-3 0 0,7 0 0,-3-2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823"/>
    </inkml:context>
    <inkml:brush xml:id="br0">
      <inkml:brushProperty name="width" value="0.04278" units="cm"/>
      <inkml:brushProperty name="height" value="0.04278" units="cm"/>
      <inkml:brushProperty name="color" value="#E71224"/>
    </inkml:brush>
  </inkml:definitions>
  <inkml:trace contextRef="#ctx0" brushRef="#br0">47 267 8044,'0'-5'869,"0"-3"-499,0 2-139,0 2 0,0-1 348,0 2-412,0-2 0,0-5 0,0 1-61,0 0 1,0-1-1,-1-1 1,-1-3-277,-1 0 1,-3 0 0,2-3 0,-1 3-30,1 1 1,-2-3-1,3 4 1,0 1 41,-1 1 0,3 0 0,-2 1-82,2 0 0,2 4 0,2 2 131,3 2 1,3-2 0,3 0-48,0 1 107,0 1 1,-3 1 0,1 0 146,-1 0-145,0 0 0,0 0 0,-1 1 36,-2 2 0,-1-1 0,-5 4 1,0 1 23,0 1 0,-5 1 0,-2 1 1,-3 0-82,-2 2 0,0-2 0,2 3 0,1-3-150,0-1 0,1 0 1,2 0 216,3 1 0,-3-1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424"/>
    </inkml:context>
    <inkml:brush xml:id="br0">
      <inkml:brushProperty name="width" value="0.04278" units="cm"/>
      <inkml:brushProperty name="height" value="0.04278" units="cm"/>
      <inkml:brushProperty name="color" value="#E71224"/>
    </inkml:brush>
  </inkml:definitions>
  <inkml:trace contextRef="#ctx0" brushRef="#br0">0 0 7938,'10'0'0,"-1"0"-86,0 0 0,3 3 0,1 0 0,-1 0 471,1 1 1,1-1-1,5 3 1,-1 1-410,1 1 1,0 1 0,1 1 23,-2 3 0,6 1 0,-4 4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251"/>
    </inkml:context>
    <inkml:brush xml:id="br0">
      <inkml:brushProperty name="width" value="0.04278" units="cm"/>
      <inkml:brushProperty name="height" value="0.04278" units="cm"/>
      <inkml:brushProperty name="color" value="#E71224"/>
    </inkml:brush>
  </inkml:definitions>
  <inkml:trace contextRef="#ctx0" brushRef="#br0">1 111 8132,'0'-7'612,"0"1"1,0 3-360,0-3-322,0 4 0,1-2 1,1 3-68,1-2 0,4 2 0,-2-3 146,0 0 1,2 2 56,-4-4 0,3 2 0,-2-2 93,-2-1-320,-1 3-274,-1-4 257,0 7 0,-3-2 0,-2 5 1,0 2 130,-2 1 0,2 1 0,-1 4 1,0 2 27,1 0 0,1 1 0,4-2 1,0 2 156,0-2 0,1 0 0,2-1 1,4 1 232,4-3 0,3-2 1,5 0-1,-1-3-6,1-2 1,0-1 0,2-1 149,0-2-379,-4 2 0,1-8 0,-4 1 223,0-4-228,0 0 1,-8 3-1,-1 0 64,-1 0-153,-1-1 0,-3 1 0,0 0 0,0 0-123,0 0 0,0-1 0,0 1-413,0 0 0,0 3-52,0 0 1,1 4 271,2-1 0,2-1 1,4 0-1,1 2 20,-1 1 0,3 1 0,0 0 0,1 0-471,0 0 1,-3 0 723,2 0 0,-1-4 0,-2-1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6.456"/>
    </inkml:context>
    <inkml:brush xml:id="br0">
      <inkml:brushProperty name="width" value="0.04278" units="cm"/>
      <inkml:brushProperty name="height" value="0.04278" units="cm"/>
      <inkml:brushProperty name="color" value="#E71224"/>
    </inkml:brush>
  </inkml:definitions>
  <inkml:trace contextRef="#ctx0" brushRef="#br0">62 148 7583,'-5'0'2038,"0"0"-1739,2 0 1,2-1-155,-2-2 1,2 1 0,0-5-134,-2 0 0,2 2 1,-2-1-1,1-1-46,-1-1 1,1-2-1,-2 1 1,1 0-29,0 0 1,-3 0-1,3-1-248,1 1 0,0 1 0,0 1-105,-1 1 1,4 4 0,5-2 0,3 1-22,3-1 0,3 1 0,3 3 436,1 0 0,3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27.111"/>
    </inkml:context>
    <inkml:brush xml:id="br0">
      <inkml:brushProperty name="width" value="0.04296" units="cm"/>
      <inkml:brushProperty name="height" value="0.04296" units="cm"/>
      <inkml:brushProperty name="color" value="#E71224"/>
    </inkml:brush>
  </inkml:definitions>
  <inkml:trace contextRef="#ctx0" brushRef="#br0">75 324 7773,'-11'0'-790,"4"0"0,0 0 938,-1 0 62,3 0 1,-1 0 0,3 0 35,-4 0 1,1 0 462,-1 0 41,4 0-527,-1 0 1,5 0 0,2 0-123,5 0 1,1-5 0,2-2 0,0-3 42,3-4 0,3 1 1,4-5-1,1-1-36,3-1 1,2-4 0,5-1-1,-1 0-126,-2-1 0,0 4 1,-4-1-391,-2 4 136,-5-1 1,-3 11-891,-4-1 540,-5 2 0,-5 3 0,-6 4 622,-1 3 0,-1 6 0,-3-2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6.177"/>
    </inkml:context>
    <inkml:brush xml:id="br0">
      <inkml:brushProperty name="width" value="0.04278" units="cm"/>
      <inkml:brushProperty name="height" value="0.04278" units="cm"/>
      <inkml:brushProperty name="color" value="#E71224"/>
    </inkml:brush>
  </inkml:definitions>
  <inkml:trace contextRef="#ctx0" brushRef="#br0">55 9 9362,'-5'-4'-118,"1"3"0,0-3-48,-2 4 0,1 1 1,-1 1-1,0 2-60,0 1 1,1-2 0,3 3-175,-1 2 321,0 0 1,3-2 160,0 0-130,0 0 1,1 0-1,2-1 161,3 0-41,3-2 0,0-3 1,0 0-1,0 0 60,0 0 0,0-4 67,-3-3-280,2 3 1,-7-4 25,2 2 0,-6-1 0,-3 1 1,-2 2-189,-2 0 1,1 3 0,0-3 242,0 3 0,0 1 0,-1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5.631"/>
    </inkml:context>
    <inkml:brush xml:id="br0">
      <inkml:brushProperty name="width" value="0.04278" units="cm"/>
      <inkml:brushProperty name="height" value="0.04278" units="cm"/>
      <inkml:brushProperty name="color" value="#E71224"/>
    </inkml:brush>
  </inkml:definitions>
  <inkml:trace contextRef="#ctx0" brushRef="#br0">121 203 8190,'-6'-4'30,"2"3"1,3-3 0,-1 3-459,-1-2-152,0 2-57,3-8 559,0 8 1,0-2 88,0 6 1,-1 1-1,-1 4 1,-1-2 0,1 1 40,1 1 1,1 1 0,0 0 41,0 1-44,0-5 1,0 3 96,0-2 0,1-2 1,2-1 177,3-2-287,-2-1 1,4 0 0,-1-1 194,1-2-182,1-2 0,-1-4 1,-2-1 407,-3-3-285,2 3 1,-3-6 0,1 2 0,-3 0 334,-3-2-380,-3-2-105,-3 0 1,-1 0-1,-2-1 1,-3 2 0,0 0-1,0 3 187,-2 1-23,4 1-104,0 6 26,4 2-86,-1 4 122,1 0-55,4 4-30,1 2-207,4 3 0,0 0 128,0 0 1,5 0-1,3 1 1,5 0-1,1 1-1349,2 1 759,6-3 608,1 3 0,5-6 0,-1 7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5.216"/>
    </inkml:context>
    <inkml:brush xml:id="br0">
      <inkml:brushProperty name="width" value="0.04278" units="cm"/>
      <inkml:brushProperty name="height" value="0.04278" units="cm"/>
      <inkml:brushProperty name="color" value="#E71224"/>
    </inkml:brush>
  </inkml:definitions>
  <inkml:trace contextRef="#ctx0" brushRef="#br0">28 74 8190,'-6'-9'0,"1"2"303,1 1-27,1 4 1,2-3-439,-2 2 52,2 2 119,-3-7-448,4 7 204,0-7 0,4 6 16,2-1 1,-1-1 144,1 1 1,-3 0 0,2 2 105,-1-2 0,0 2 266,-1-2-401,-2 2-26,4 1 0,-5 1-48,0 2 152,0-2 0,-1 6 0,-2-3-252,0 1 116,0 2 0,-1 2 262,-2 0-157,2 0 0,-3 0 0,4 1-84,1-1 140,1 0 0,-3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891"/>
    </inkml:context>
    <inkml:brush xml:id="br0">
      <inkml:brushProperty name="width" value="0.04278" units="cm"/>
      <inkml:brushProperty name="height" value="0.04278" units="cm"/>
      <inkml:brushProperty name="color" value="#E71224"/>
    </inkml:brush>
  </inkml:definitions>
  <inkml:trace contextRef="#ctx0" brushRef="#br0">1 106 7682,'0'-6'21,"1"0"1,1-1-1,2-1-27,1-1 0,-2-1 0,2 1 0,-1 0-67,-2 0 1,2 3 0,0 0-87,2-2 1,-4 3 8,1-1 201,2 4 0,-3 2 42,4 6 1,-4 2-104,1 2-84,-2-1 1,2 0-1,0 0-41,-1 0 0,2 1-386,-1-1 521,5 0 0,-3 0 0,4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584"/>
    </inkml:context>
    <inkml:brush xml:id="br0">
      <inkml:brushProperty name="width" value="0.04278" units="cm"/>
      <inkml:brushProperty name="height" value="0.04278" units="cm"/>
      <inkml:brushProperty name="color" value="#E71224"/>
    </inkml:brush>
  </inkml:definitions>
  <inkml:trace contextRef="#ctx0" brushRef="#br0">0 19 7202,'7'-9'-869,"-1"3"630,1 3 0,-2 2 239,1 1 0,0 0 0,3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423"/>
    </inkml:context>
    <inkml:brush xml:id="br0">
      <inkml:brushProperty name="width" value="0.04278" units="cm"/>
      <inkml:brushProperty name="height" value="0.04278" units="cm"/>
      <inkml:brushProperty name="color" value="#E71224"/>
    </inkml:brush>
  </inkml:definitions>
  <inkml:trace contextRef="#ctx0" brushRef="#br0">1 74 8376,'0'-5'-35,"0"1"-123,0 0 0,0 2 128,0-4 104,4-1-271,-3 2 12,3-3 233,-4 3 0,0 0-48,0-3 0,0 3 0,0-5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267"/>
    </inkml:context>
    <inkml:brush xml:id="br0">
      <inkml:brushProperty name="width" value="0.04278" units="cm"/>
      <inkml:brushProperty name="height" value="0.04278" units="cm"/>
      <inkml:brushProperty name="color" value="#E71224"/>
    </inkml:brush>
  </inkml:definitions>
  <inkml:trace contextRef="#ctx0" brushRef="#br0">0 19 7748,'0'5'-324,"1"-1"1,2-4 730,4 0-502,5 0 164,-2 0-68,12 0 1,-6-3 0,8-1 0,2 0 0,1-1-681,0 3 370,1-3 6,-1 4 303,-3-3 0,3 4 0,-4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112"/>
    </inkml:context>
    <inkml:brush xml:id="br0">
      <inkml:brushProperty name="width" value="0.04278" units="cm"/>
      <inkml:brushProperty name="height" value="0.04278" units="cm"/>
      <inkml:brushProperty name="color" value="#E71224"/>
    </inkml:brush>
  </inkml:definitions>
  <inkml:trace contextRef="#ctx0" brushRef="#br0">56 267 8201,'-10'-4'191,"5"3"0,0-6 1,3 3 618,-1-1 0,0 2 1,3-3-393,0-1 1,0-2-643,0 0 194,0 0 1,0 0 0,0 0 0,0-1-42,0 1 0,0 0 1,0 0-297,0 0 240,0-5 1,-3 4 0,0-2-222,1 2 285,-3 0 1,4-2 0,-3 1 0,1 2-199,-1 1 0,1 2-363,3-3 5,0 4 436,0 1 0,4 4 0,3-1-485,1-2 485,1 2 1,3-3 0,1 3 0,-1-1-52,1-1 0,-3 0 0,3 3 234,-3 0 0,-1 0 0,0 0 0,0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3.800"/>
    </inkml:context>
    <inkml:brush xml:id="br0">
      <inkml:brushProperty name="width" value="0.04278" units="cm"/>
      <inkml:brushProperty name="height" value="0.04278" units="cm"/>
      <inkml:brushProperty name="color" value="#E71224"/>
    </inkml:brush>
  </inkml:definitions>
  <inkml:trace contextRef="#ctx0" brushRef="#br0">9 119 7678,'-1'5'903,"-3"-2"-814,3-2 1,-2-2-83,6-2 19,3-2 1,0-4 0,0 0-10,1 3 27,-3-2 0,3 3 0,-3-4 0,0 0-51,0-1 1,1 1 0,-3 0-77,1 0 0,1 0-557,-1-1 482,-2 5 0,0 2 0,-5 6 0,0 3 12,0 3 1,0 0 0,1 1 0,0 1-5,1 2 0,1-1 0,1-2 1,0 1-450,0 2 599,4-1 0,6 1 0,4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3.489"/>
    </inkml:context>
    <inkml:brush xml:id="br0">
      <inkml:brushProperty name="width" value="0.04278" units="cm"/>
      <inkml:brushProperty name="height" value="0.04278" units="cm"/>
      <inkml:brushProperty name="color" value="#E71224"/>
    </inkml:brush>
  </inkml:definitions>
  <inkml:trace contextRef="#ctx0" brushRef="#br0">92 235 7865,'5'0'-102,"-1"0"12,-4 0 0,-1 0 126,-2 0 1,2 4 0,-3 3 14,0 1 1,3 1-1,-2 0 60,2 0 0,1 1 1,1-2 18,2-2 0,2 1 0,5-4 0,2-2 3,0-3 0,0-1 0,-2-5 0,2-2-3,0-1 1,-3-2 0,-4 0 298,-1-1-345,-1-2 0,-3-2 1,-1-1 299,-2 1-298,-2 0 0,-8-1 0,-2 1-86,-3-1-50,0 1 0,-1 1 0,1 0 0,1 4 10,1 3 0,0-2 0,4 7-102,0 0 0,6 5 0,3 6 0,2 4-164,1 2 0,7 2 0,3 5 1,1 0-99,2 2 0,1-1 1,5 1-1,-1-1 16,1-2 1,2-2-1,2-2 388,0-1 0,2 3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17.659"/>
    </inkml:context>
    <inkml:brush xml:id="br0">
      <inkml:brushProperty name="width" value="0.04296" units="cm"/>
      <inkml:brushProperty name="height" value="0.04296" units="cm"/>
      <inkml:brushProperty name="color" value="#E71224"/>
    </inkml:brush>
  </inkml:definitions>
  <inkml:trace contextRef="#ctx0" brushRef="#br0">6 286 8129,'-5'0'-687,"5"-3"667,7-1 0,2 1 1,2 1 89,-1-1 1,-3 2 0,0-3 108,2 3-150,0 1 0,2-1 0,-1-2 0,1 0 20,-1 1 1,1 0 0,-1 2 0,2 0-20,2 0 0,-2 0 0,3 0 0,-1 0-6,1 0 0,0 0 0,-2 0 0,1 0 15,-1 0 0,2-1 0,-1-1 0,-1-2 9,-1 2 0,2 1 1,0 1-1,0-1-7,2-3 0,-5 3 0,3-3-88,-2 3 70,-1 1 0,1 0 0,0 0 37,3 0-43,-1 0 1,-4 0-1,1 0-36,-1 0 34,6 0 0,-5 0 1,4 0-1,-4 0 21,0 0 1,-1 0-1,1 0 1,0 0 5,-1 0 0,1 0 0,-1 0 1,1 0 23,0 0 1,-1 0 0,1 0-50,-1 0 0,4 0 0,1 0 0,-3 0-22,0 0 0,-1 0 0,-1 0 0,1 0 27,0 0 1,-1 0 0,1-1-23,-1-2 1,1 1 0,0-1 113,-1 2-96,1 1 0,-1 0 257,1 0-241,-1 0 1,1 0 0,0 0-7,-1 0 0,1 0 0,-1 0-41,1 0 0,0-4 0,-1 1 0,1 0 16,-1 2 0,1 1 0,-1 0 0,1 0-9,0 0 1,-1-3 0,1-1 93,-1 2 1,1 0 0,-1 2 45,1 0 0,0 0-93,-1 0 3,1-4 1,-1 3 17,1-3-12,0 3 0,-1 1-45,1 0-22,-1-5 1,1 4-1,0-2-9,-1 1 1,1 2-1,-2-1 1,-1-1 48,-1-2 0,0 1 104,4 3 0,0 0-34,-1 0 0,1 0 1,-2-1-37,-2-3 1,3 3-102,-3-3 0,-1 3-30,1 1 0,-4-1 2,4-3 60,-4 3-16,6-3 39,-3 4 1,1 0 10,0 0 1,0 0 21,4 0 0,-4 0 0,0 0 26,1 0 0,-2-2-39,1-1 1,0 2 24,4-3 0,-4 3-25,0 1 0,-4-1-39,4-3 1,0 3-163,4-2 176,-5 1 0,3 2-39,-2 0 52,-2-4 0,4 3-11,-2-3 0,3 3 0,-1 0 0,-1-2-4,-1 0 0,-3-1 9,3 4 1,-1-1-11,1-2-34,2 1 1,-6-2 19,4 4 7,-5 0 0,4 0 28,-2 0-31,-3 0 99,3 0-68,-4 0 1,2 0 5,1 0 0,-1-4-34,6 1-168,-6-1 112,7 4 0,-6 0 38,4 0 90,-5 0 1,4 0-28,-3 0-21,-1 0-21,2 0 1,-2 0-74,1 0-14,-2 0 70,4 0 11,0 0 0,-4-1 159,2-3-8,3 3-138,-5-3 0,5 4-104,-2 0 122,-3 0-99,4 0 58,-5 0 1,1 0-38,2 0 77,-1 0 1,3 0 171,-1 0-131,-3 0 0,4-2 13,-5-1-144,5 2-89,-4-4 136,3 5 7,-4 0 0,2 0-1,1 0 38,-2 0-17,4 0 6,-5 0 1,1 0-9,3 0 12,-3 0-4,4 0 1,-2-1 0,1-3 1,-1 3 5,2-4 13,1 5-29,0 0 1,0 0-14,-3 0 12,-2 0 1,5-3-4,-2-1 0,2 1 21,4 3 1,-3 0-1,0-1-12,1-3 1,2 3 0,0-3 11,1 3 1,-4 1 0,0 0 0,1 0 19,2 0 0,-3-3 0,0-1 0,1 2 24,2 1 0,0 1 0,1-2-18,-1-1 0,1 2 0,-1-3-201,1 3 172,-5 1 1,3 0-1,-3-1-145,0-3 96,3 3 0,-3-4 0,5 5-55,-1 0 1,1 0 25,0 0 0,-1 0 1,1 0-19,-1 0 1,-3 0 99,1 0 1,-1 0 146,3 0 0,-3 4-89,0-1 1,-4 2-7,0-1-135,3-3 84,-5 4 0,4-4 26,-5 2 99,0-2 68,0 4-85,0-5-149,0 0 17,-5 0 1,4 1 45,-2 3-46,-3-3 0,3 5 0,-4-4-4,-1 2-10,3-1 0,-4 1 1,2 1-1,-3 0-24,0 4 0,-1-3 1,1 1-1,-1 0 14,0-1 1,2 3-1,1-3 1,1 1 22,-1 0 1,-2-1 0,1 2 0,1-2 16,0-1 1,5 2 0,-4-3 260,-1 2 173,3-3-121,0 1-194,5-4 515,0 0-839,0-4 1,-1 2 28,-2-1 0,0 2 0,-4 1 22,-1 0 0,-1 0 0,-2 0 0,0 0-383,1 0 1,-1 0-1,-1 0 1,-1 0-1683,-1 0 2204,0 0 0,-1-5 0,-1-1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19.617"/>
    </inkml:context>
    <inkml:brush xml:id="br0">
      <inkml:brushProperty name="width" value="0.04278" units="cm"/>
      <inkml:brushProperty name="height" value="0.04278" units="cm"/>
      <inkml:brushProperty name="color" value="#E71224"/>
    </inkml:brush>
  </inkml:definitions>
  <inkml:trace contextRef="#ctx0" brushRef="#br0">111 0 7835,'-6'0'-636,"-2"0"679,7 0 0,-4 0 0,3 1-124,-1 2 1,-4-1-26,1 4 1,-2 0 0,-2 4-290,1-1 229,0-4 0,3 3 166,0-2 0,-5 7 0,-3 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18.776"/>
    </inkml:context>
    <inkml:brush xml:id="br0">
      <inkml:brushProperty name="width" value="0.04278" units="cm"/>
      <inkml:brushProperty name="height" value="0.04278" units="cm"/>
      <inkml:brushProperty name="color" value="#E71224"/>
    </inkml:brush>
  </inkml:definitions>
  <inkml:trace contextRef="#ctx0" brushRef="#br0">10 19 8231,'-3'-6'-770,"0"0"843,0 4 222,3-2-79,0 4 374,0 0 1,0 4-503,0 2 0,0-1 0,0 1 0,0 3-67,0 2 0,0-1 1,0 2-1,0-1 15,0-2 0,0 3 0,1 0 0,2 0-5,3-2 0,-1-1 0,1 0 226,2 0-222,4-3 0,-1 1 1,4-4-1,2-1 174,0-1 0,5-2 0,-1-2-112,0-3-73,-2 2 0,-1-5 0,1 4 1,-2-1-6,-1 0 1,-3 1 0,-4-1 0,-1 2 32,-2 0 1,2 1 22,-5-3-87,0 4 0,-3-3-39,0 2 1,0-2-8,0-4 64,0 4 1,-1-3 90,-2 1-106,2 3 1,-5-3 115,3 4-122,2-4 1,-7 6-63,2-2 29,-2-2 0,-1 4 1,-1-2-1,1 2-117,0 1 0,3 1 0,0 1-13,-1 1 0,-2 3 24,0-3 1,1 1-1,2-1 0,3-1 170,6 4 0,3-4 0,5 1 0,3-2-9,0-1 1,1 3-1,4 1 92,-1-2-117,0-1 1,1-1 0,-2 1-1,0 1-19,-2 1 1,-3 0 0,3-2 24,-2 2-132,-5-2 0,0 3-291,-2-4 0,-2 1 435,0 2 0,-8 2 0,-1 4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2.404"/>
    </inkml:context>
    <inkml:brush xml:id="br0">
      <inkml:brushProperty name="width" value="0.04278" units="cm"/>
      <inkml:brushProperty name="height" value="0.04278" units="cm"/>
      <inkml:brushProperty name="color" value="#E71224"/>
    </inkml:brush>
  </inkml:definitions>
  <inkml:trace contextRef="#ctx0" brushRef="#br0">56 120 7330,'9'-4'0,"0"-2"-21,0-3 0,-3 3 0,1 0 0,-1-1 65,-1-1 1,2-1 0,-4-1-217,-1 1 210,3 0 1,-4 0 428,2 0-284,-2-1 0,-5 5 0,-2 2 407,-2 2-449,-5 1 1,2 1-1,-2 2 1,1 3 110,0 3 1,-1 0 0,4 1-1,0 1-38,0 2 0,4-1 0,1-2 0,3 1-123,1 2 1,1-1-1,3-2 1,3 1-489,4 2 0,3 0 1,5-2-1,0 1 397,3 0 0,1 2 0,5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2.106"/>
    </inkml:context>
    <inkml:brush xml:id="br0">
      <inkml:brushProperty name="width" value="0.04278" units="cm"/>
      <inkml:brushProperty name="height" value="0.04278" units="cm"/>
      <inkml:brushProperty name="color" value="#E71224"/>
    </inkml:brush>
  </inkml:definitions>
  <inkml:trace contextRef="#ctx0" brushRef="#br0">10 91 8342,'-5'-5'2314,"4"0"-2162,-2 2 0,2-2-260,1-5 1,0 1 0,1 1-133,2 2 1,-2-2-44,3 2 65,1 1 186,-4-3 51,3 7 1,-3-4 64,2 2 1,-1 2 158,4-2-203,-4 6 0,2-1 1,-3 4-21,2 1 0,-1 1 0,3-1 0,0-1-80,-3 1 0,2-2 0,0 0 0,0 0-160,0 0 1,3-2 1,-1 0 0,2-2 0,2-1-42,-1 0 0,0-1 0,0-2 120,0-4 0,0 2 0,-2-1 241,-1-1-83,-4-1 0,5 2 0,-4 0 423,-1-2-213,-1 4 1,2-1 165,0 2-311,0 2 1,-3-2 0,0 6-41,0 3 0,0 2 1,0 2-106,0-1 1,5-1 0,0-1-1,1-1-312,0 1 0,0 1 0,3-1-494,0-1 517,1-4 351,3 6 0,-3-7 0,3 3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1.659"/>
    </inkml:context>
    <inkml:brush xml:id="br0">
      <inkml:brushProperty name="width" value="0.04278" units="cm"/>
      <inkml:brushProperty name="height" value="0.04278" units="cm"/>
      <inkml:brushProperty name="color" value="#E71224"/>
    </inkml:brush>
  </inkml:definitions>
  <inkml:trace contextRef="#ctx0" brushRef="#br0">0 82 8752,'0'-5'-192,"4"0"186,2 2 28,3 2 1,-3-4 0,0 3-138,1-1 41,-3 0 1,4-1 0,-3-2-6,0-3 1,3 3 0,-4 0 86,1-1 0,-3 2-167,1-1-50,-2 4 0,-1-1 0,0 6-72,0 3 0,0 2 0,0 1 1,0 0 280,0 1 0,4-1 0,1 0 0,4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1.375"/>
    </inkml:context>
    <inkml:brush xml:id="br0">
      <inkml:brushProperty name="width" value="0.04278" units="cm"/>
      <inkml:brushProperty name="height" value="0.04278" units="cm"/>
      <inkml:brushProperty name="color" value="#E71224"/>
    </inkml:brush>
  </inkml:definitions>
  <inkml:trace contextRef="#ctx0" brushRef="#br0">120 207 6764,'-6'-3'131,"0"0"1,3 0 377,-3 3 1,0-3-640,-4 0 0,1 0 69,0 3 0,0 3 1,1 1-1,0 1 19,2 2 0,1 1 1,-2 1-109,1 1 132,4-1 1,-5 0 0,4 1 0,1 1-71,1 2 1,5-1 0,3-3-1,3 0-63,2 1 1,8-5 0,-1-2-1,4-2 151,2-1 0,-2 0 0,-2-1 0,-1-1-65,-2-1 0,-4-8 1,0 2-1,-3-1 235,-2 0 1,-2-2-1,-7-2 1,0 1 279,0 0 0,0-4 0,-1 2 1,-1-2 105,-1-2 0,-3 1 1,3-2-217,1-1-290,-3 1 0,4-1 0,-2 5-296,2 0 157,-3 5 0,3-2-217,-3 4 1,3 4 0,1 5 108,0 6 1,-3 6-1,0 3 1,1 4 148,1 2 0,1-1 0,0 4 0,0 0 163,0-1 0,0-3 0,0 2 0,0-3-24,0 0 1,0-1-1,0 1 1,0-2-60,0-2 0,4 2 0,1-5 0,2-1-19,-1-1 1,0-3-1,3-2-168,0-1 164,-4-1 0,4-3-134,-3 0 112,-2 0 0,3-1 0,-3-2 1,0-3-93,0-3 1,0 0 0,-2 0-208,1 0 288,5 0 0,-7-1 1,2 1 50,-2 0 0,2 0 109,0 0 0,0 2-87,-3 1 0,1 4 0,1 0-73,1 4 0,1 0 0,-1 4 0,3 2-241,2 0 1,2 0-1,0-1-460,2-1 400,-2 0 325,4 4 0,-1-1 0,1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0.729"/>
    </inkml:context>
    <inkml:brush xml:id="br0">
      <inkml:brushProperty name="width" value="0.04278" units="cm"/>
      <inkml:brushProperty name="height" value="0.04278" units="cm"/>
      <inkml:brushProperty name="color" value="#E71224"/>
    </inkml:brush>
  </inkml:definitions>
  <inkml:trace contextRef="#ctx0" brushRef="#br0">184 28 7931,'-4'-5'395,"3"-3"0,-4 7 306,2-2-473,2-3 0,-4 5 0,1-2-391,-2 2 43,2 1 1,-4 0 0,2 0-556,-2 0 571,-1 0 0,-1 3 0,1 1 0,-1 2-112,-2 1 0,1-2 0,-1 1 1,2 1-19,1 1 0,0-2 1,0 1 107,3 0 1,-1-2 225,4 1 0,1-1 0,5 2 33,3-1 0,2-3 0,2 3 224,-1-2-325,0-1 0,0 0 0,1 1 237,3 1-242,-3 1 1,3 0-1,-4 0 1,1 2-33,-1 0 0,0-2 1,-1 0-44,-2 1 43,2 1 1,-7-1 0,3-1-1,-3 1-28,-1 1 0,-1 1 0,-3-1 0,-2 0-18,-2-2 1,-2 0-1,-1 2 1,-2-1-128,2-1 1,1-3 177,1 3 0,0-3 0,-1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0.140"/>
    </inkml:context>
    <inkml:brush xml:id="br0">
      <inkml:brushProperty name="width" value="0.04278" units="cm"/>
      <inkml:brushProperty name="height" value="0.04278" units="cm"/>
      <inkml:brushProperty name="color" value="#E71224"/>
    </inkml:brush>
  </inkml:definitions>
  <inkml:trace contextRef="#ctx0" brushRef="#br0">0 83 9331,'0'-6'-166,"0"0"1,0 3 141,0-3 1,0 2-144,0-2 76,0 4 0,0-3 1,1 3-1,2-1-130,3 1 1,0 1 0,3 1-371,1 0 502,1 0 1,2 0-1,3 0 1,1 0-111,2 0 0,0 0 0,1 0 0,2 0 167,-2 0 0,-3 0 0,-3 0 1,-1 0 105,-1 0 0,-6-1 0,-2-1 608,0-1 0,-4-4-295,0 1 1,-4 1-1,-4 1-198,1 0-147,-1 3 0,3-3 0,-4 4-55,0 0 0,0 0-407,-1 0 287,1 0 1,0 3 0,0 1-1,0 0-117,-1 1 0,1 2 1,0-1 211,0 2 0,0-2 1,0 0-1,2 0 122,1 0 1,4-1 0,-1-2 66,2 3 1,1-1-26,0 1 0,4-4 0,2 1 0,2-2 19,2-1 1,-1 1-1,0 1 39,0 1-135,4 0 0,-2-2 0,2 1 326,0 2-315,2 3 0,0-5 0,0 4 1,1 0 105,-2-1 1,3 3 0,-2-2 171,-1 3-314,-1 0 0,-5 0 1,0 0-1,-3 1-108,-1 3 0,-2-3 0,-5 3 0,-3 0-111,-3-1 0,-4 3 0,-2-2 1,-3 1-223,0-1 1,-1-1 0,-2-3 416,0 1 0,-1 3 0,4 1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550"/>
    </inkml:context>
    <inkml:brush xml:id="br0">
      <inkml:brushProperty name="width" value="0.04278" units="cm"/>
      <inkml:brushProperty name="height" value="0.04278" units="cm"/>
      <inkml:brushProperty name="color" value="#E71224"/>
    </inkml:brush>
  </inkml:definitions>
  <inkml:trace contextRef="#ctx0" brushRef="#br0">1 9 7205,'4'-5'-293,"2"2"1,2 2 0,1 1 292,0 0 0,5 8 0,0 3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393"/>
    </inkml:context>
    <inkml:brush xml:id="br0">
      <inkml:brushProperty name="width" value="0.04278" units="cm"/>
      <inkml:brushProperty name="height" value="0.04278" units="cm"/>
      <inkml:brushProperty name="color" value="#E71224"/>
    </inkml:brush>
  </inkml:definitions>
  <inkml:trace contextRef="#ctx0" brushRef="#br0">19 75 8062,'-5'-4'1689,"0"2"-886,2-1 0,2 1-829,-2-1 1,2-2-1,2-3-1103,2 2 1,-2-2-159,2 2 1287,-2-3 0,-1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A0CAC-A3CA-40E2-A639-6CF091635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30</Pages>
  <Words>14280</Words>
  <Characters>81398</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University of Hawaii</Company>
  <LinksUpToDate>false</LinksUpToDate>
  <CharactersWithSpaces>95488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Ash</dc:creator>
  <cp:keywords/>
  <dc:description/>
  <cp:lastModifiedBy>James Ash</cp:lastModifiedBy>
  <cp:revision>6</cp:revision>
  <cp:lastPrinted>2021-11-05T20:06:00Z</cp:lastPrinted>
  <dcterms:created xsi:type="dcterms:W3CDTF">2022-09-07T01:35:00Z</dcterms:created>
  <dcterms:modified xsi:type="dcterms:W3CDTF">2022-09-07T03:04:00Z</dcterms:modified>
</cp:coreProperties>
</file>